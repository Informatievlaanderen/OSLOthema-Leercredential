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p14">
  <w:body>
    <w:p w:rsidR="000E1732" w:rsidRDefault="000E1732" w14:paraId="00000001" w14:textId="77777777">
      <w:pPr>
        <w:pStyle w:val="Title6"/>
        <w:jc w:val="left"/>
      </w:pPr>
    </w:p>
    <w:p w:rsidR="000E1732" w:rsidRDefault="6B79299B" w14:paraId="00000002" w14:textId="77777777">
      <w:pPr>
        <w:pStyle w:val="Title6"/>
      </w:pPr>
      <w:r>
        <w:t>Verslag</w:t>
      </w:r>
    </w:p>
    <w:p w:rsidR="000E1732" w:rsidRDefault="4B836D3D" w14:paraId="00000003" w14:textId="647A4A1E">
      <w:pPr>
        <w:pStyle w:val="Subtitle6"/>
      </w:pPr>
      <w:r>
        <w:t>Eerste thematische</w:t>
      </w:r>
      <w:r w:rsidR="000C5527">
        <w:t xml:space="preserve"> Werkgroep</w:t>
      </w:r>
    </w:p>
    <w:p w:rsidR="000E1732" w:rsidRDefault="6B79299B" w14:paraId="00000004" w14:textId="0701053D">
      <w:pPr>
        <w:pStyle w:val="Subtitle6"/>
      </w:pPr>
      <w:r>
        <w:t>OSLO Leercredential</w:t>
      </w:r>
    </w:p>
    <w:p w:rsidR="000E1732" w:rsidRDefault="000E1732" w14:paraId="00000005" w14:textId="77777777">
      <w:pPr>
        <w:pStyle w:val="Normal6"/>
      </w:pPr>
    </w:p>
    <w:p w:rsidR="000E1732" w:rsidP="5E37808E" w:rsidRDefault="000E1732" w14:paraId="00000006" w14:textId="77777777">
      <w:pPr>
        <w:pStyle w:val="Normal6"/>
        <w:pBdr>
          <w:top w:val="nil"/>
          <w:left w:val="nil"/>
          <w:bottom w:val="nil"/>
          <w:right w:val="nil"/>
          <w:between w:val="nil"/>
        </w:pBdr>
        <w:tabs>
          <w:tab w:val="left" w:pos="2300"/>
          <w:tab w:val="left" w:pos="3544"/>
        </w:tabs>
        <w:spacing w:after="0" w:line="240" w:lineRule="auto"/>
        <w:rPr>
          <w:rFonts w:ascii="Verdana" w:hAnsi="Verdana" w:eastAsia="Verdana" w:cs="Verdana"/>
          <w:b/>
          <w:bCs/>
          <w:color w:val="000000"/>
          <w:sz w:val="18"/>
          <w:szCs w:val="18"/>
        </w:rPr>
      </w:pPr>
    </w:p>
    <w:p w:rsidR="000E1732" w:rsidRDefault="000E1732" w14:paraId="00000007" w14:textId="77777777">
      <w:pPr>
        <w:pStyle w:val="Normal6"/>
      </w:pPr>
    </w:p>
    <w:p w:rsidR="000E1732" w:rsidRDefault="000E1732" w14:paraId="00000008" w14:textId="77777777">
      <w:pPr>
        <w:pStyle w:val="Normal6"/>
      </w:pPr>
    </w:p>
    <w:p w:rsidR="000E1732" w:rsidRDefault="000E1732" w14:paraId="00000009" w14:textId="77777777">
      <w:pPr>
        <w:pStyle w:val="Normal6"/>
      </w:pPr>
    </w:p>
    <w:p w:rsidR="000E1732" w:rsidRDefault="000E1732" w14:paraId="0000000A" w14:textId="77777777">
      <w:pPr>
        <w:pStyle w:val="Normal6"/>
      </w:pPr>
    </w:p>
    <w:p w:rsidR="000E1732" w:rsidRDefault="000E1732" w14:paraId="0000000B" w14:textId="77777777">
      <w:pPr>
        <w:pStyle w:val="Normal6"/>
      </w:pPr>
    </w:p>
    <w:p w:rsidR="000E1732" w:rsidRDefault="000E1732" w14:paraId="0000000C" w14:textId="77777777">
      <w:pPr>
        <w:pStyle w:val="Normal6"/>
      </w:pPr>
    </w:p>
    <w:p w:rsidR="000E1732" w:rsidRDefault="000E1732" w14:paraId="0000000D" w14:textId="77777777">
      <w:pPr>
        <w:pStyle w:val="Normal6"/>
      </w:pPr>
    </w:p>
    <w:p w:rsidR="000E1732" w:rsidRDefault="000E1732" w14:paraId="0000000E" w14:textId="77777777">
      <w:pPr>
        <w:pStyle w:val="Normal6"/>
      </w:pPr>
    </w:p>
    <w:p w:rsidR="00B35688" w:rsidRDefault="00B35688" w14:paraId="0000000F" w14:textId="6239DCFA">
      <w:pPr>
        <w:spacing w:line="259" w:lineRule="auto"/>
      </w:pPr>
      <w:r>
        <w:br w:type="page"/>
      </w:r>
    </w:p>
    <w:p w:rsidR="000E1732" w:rsidRDefault="000E1732" w14:paraId="60DF3DA2" w14:textId="77777777">
      <w:pPr>
        <w:pStyle w:val="Normal6"/>
      </w:pPr>
    </w:p>
    <w:sdt>
      <w:sdtPr>
        <w:rPr>
          <w:noProof w:val="0"/>
          <w:color w:val="2B579A"/>
          <w:shd w:val="clear" w:color="auto" w:fill="E6E6E6"/>
        </w:rPr>
        <w:id w:val="21686062"/>
        <w:docPartObj>
          <w:docPartGallery w:val="Table of Contents"/>
          <w:docPartUnique/>
        </w:docPartObj>
      </w:sdtPr>
      <w:sdtContent>
        <w:p w:rsidR="00BD5423" w:rsidRDefault="000C5527" w14:paraId="7C0251E5" w14:textId="60F2FE9A">
          <w:pPr>
            <w:pStyle w:val="TOC1"/>
            <w:rPr>
              <w:rFonts w:asciiTheme="minorHAnsi" w:hAnsiTheme="minorHAnsi" w:eastAsiaTheme="minorEastAsia" w:cstheme="minorBidi"/>
              <w:lang w:val="en-GB"/>
            </w:rPr>
          </w:pPr>
          <w:r>
            <w:rPr>
              <w:color w:val="2B579A"/>
            </w:rPr>
            <w:fldChar w:fldCharType="begin"/>
          </w:r>
          <w:r>
            <w:instrText xml:space="preserve"> TOC \h \u \z </w:instrText>
          </w:r>
          <w:r>
            <w:rPr>
              <w:color w:val="2B579A"/>
            </w:rPr>
            <w:fldChar w:fldCharType="separate"/>
          </w:r>
          <w:hyperlink w:history="1" w:anchor="_Toc130304280">
            <w:r w:rsidRPr="005A4CBB" w:rsidR="00BD5423">
              <w:rPr>
                <w:rStyle w:val="Hyperlink"/>
              </w:rPr>
              <w:t>1</w:t>
            </w:r>
            <w:r w:rsidR="00BD5423">
              <w:rPr>
                <w:rFonts w:asciiTheme="minorHAnsi" w:hAnsiTheme="minorHAnsi" w:eastAsiaTheme="minorEastAsia" w:cstheme="minorBidi"/>
                <w:lang w:val="en-GB"/>
              </w:rPr>
              <w:tab/>
            </w:r>
            <w:r w:rsidRPr="005A4CBB" w:rsidR="00BD5423">
              <w:rPr>
                <w:rStyle w:val="Hyperlink"/>
              </w:rPr>
              <w:t>Praktische Info</w:t>
            </w:r>
            <w:r w:rsidR="00BD5423">
              <w:rPr>
                <w:webHidden/>
              </w:rPr>
              <w:tab/>
            </w:r>
            <w:r w:rsidR="00BD5423">
              <w:rPr>
                <w:webHidden/>
              </w:rPr>
              <w:fldChar w:fldCharType="begin"/>
            </w:r>
            <w:r w:rsidR="00BD5423">
              <w:rPr>
                <w:webHidden/>
              </w:rPr>
              <w:instrText xml:space="preserve"> PAGEREF _Toc130304280 \h </w:instrText>
            </w:r>
            <w:r w:rsidR="00BD5423">
              <w:rPr>
                <w:webHidden/>
              </w:rPr>
            </w:r>
            <w:r w:rsidR="00BD5423">
              <w:rPr>
                <w:webHidden/>
              </w:rPr>
              <w:fldChar w:fldCharType="separate"/>
            </w:r>
            <w:r w:rsidR="00BD5423">
              <w:rPr>
                <w:webHidden/>
              </w:rPr>
              <w:t>3</w:t>
            </w:r>
            <w:r w:rsidR="00BD5423">
              <w:rPr>
                <w:webHidden/>
              </w:rPr>
              <w:fldChar w:fldCharType="end"/>
            </w:r>
          </w:hyperlink>
        </w:p>
        <w:p w:rsidR="00BD5423" w:rsidRDefault="00BD5423" w14:paraId="000CB362" w14:textId="2207D5F8">
          <w:pPr>
            <w:pStyle w:val="TOC2"/>
            <w:rPr>
              <w:rFonts w:asciiTheme="minorHAnsi" w:hAnsiTheme="minorHAnsi" w:eastAsiaTheme="minorEastAsia" w:cstheme="minorBidi"/>
              <w:lang w:val="en-GB"/>
            </w:rPr>
          </w:pPr>
          <w:hyperlink w:history="1" w:anchor="_Toc130304281">
            <w:r w:rsidRPr="005A4CBB">
              <w:rPr>
                <w:rStyle w:val="Hyperlink"/>
              </w:rPr>
              <w:t>1.1</w:t>
            </w:r>
            <w:r>
              <w:rPr>
                <w:rFonts w:asciiTheme="minorHAnsi" w:hAnsiTheme="minorHAnsi" w:eastAsiaTheme="minorEastAsia" w:cstheme="minorBidi"/>
                <w:lang w:val="en-GB"/>
              </w:rPr>
              <w:tab/>
            </w:r>
            <w:r w:rsidRPr="005A4CBB">
              <w:rPr>
                <w:rStyle w:val="Hyperlink"/>
              </w:rPr>
              <w:t>Aanwezigen</w:t>
            </w:r>
            <w:r>
              <w:rPr>
                <w:webHidden/>
              </w:rPr>
              <w:tab/>
            </w:r>
            <w:r>
              <w:rPr>
                <w:webHidden/>
              </w:rPr>
              <w:fldChar w:fldCharType="begin"/>
            </w:r>
            <w:r>
              <w:rPr>
                <w:webHidden/>
              </w:rPr>
              <w:instrText xml:space="preserve"> PAGEREF _Toc130304281 \h </w:instrText>
            </w:r>
            <w:r>
              <w:rPr>
                <w:webHidden/>
              </w:rPr>
            </w:r>
            <w:r>
              <w:rPr>
                <w:webHidden/>
              </w:rPr>
              <w:fldChar w:fldCharType="separate"/>
            </w:r>
            <w:r>
              <w:rPr>
                <w:webHidden/>
              </w:rPr>
              <w:t>3</w:t>
            </w:r>
            <w:r>
              <w:rPr>
                <w:webHidden/>
              </w:rPr>
              <w:fldChar w:fldCharType="end"/>
            </w:r>
          </w:hyperlink>
        </w:p>
        <w:p w:rsidR="00BD5423" w:rsidRDefault="00BD5423" w14:paraId="024A6D61" w14:textId="5C36F2CC">
          <w:pPr>
            <w:pStyle w:val="TOC2"/>
            <w:rPr>
              <w:rFonts w:asciiTheme="minorHAnsi" w:hAnsiTheme="minorHAnsi" w:eastAsiaTheme="minorEastAsia" w:cstheme="minorBidi"/>
              <w:lang w:val="en-GB"/>
            </w:rPr>
          </w:pPr>
          <w:hyperlink w:history="1" w:anchor="_Toc130304282">
            <w:r w:rsidRPr="005A4CBB">
              <w:rPr>
                <w:rStyle w:val="Hyperlink"/>
              </w:rPr>
              <w:t>1.2</w:t>
            </w:r>
            <w:r>
              <w:rPr>
                <w:rFonts w:asciiTheme="minorHAnsi" w:hAnsiTheme="minorHAnsi" w:eastAsiaTheme="minorEastAsia" w:cstheme="minorBidi"/>
                <w:lang w:val="en-GB"/>
              </w:rPr>
              <w:tab/>
            </w:r>
            <w:r w:rsidRPr="005A4CBB">
              <w:rPr>
                <w:rStyle w:val="Hyperlink"/>
              </w:rPr>
              <w:t>Agenda</w:t>
            </w:r>
            <w:r>
              <w:rPr>
                <w:webHidden/>
              </w:rPr>
              <w:tab/>
            </w:r>
            <w:r>
              <w:rPr>
                <w:webHidden/>
              </w:rPr>
              <w:fldChar w:fldCharType="begin"/>
            </w:r>
            <w:r>
              <w:rPr>
                <w:webHidden/>
              </w:rPr>
              <w:instrText xml:space="preserve"> PAGEREF _Toc130304282 \h </w:instrText>
            </w:r>
            <w:r>
              <w:rPr>
                <w:webHidden/>
              </w:rPr>
            </w:r>
            <w:r>
              <w:rPr>
                <w:webHidden/>
              </w:rPr>
              <w:fldChar w:fldCharType="separate"/>
            </w:r>
            <w:r>
              <w:rPr>
                <w:webHidden/>
              </w:rPr>
              <w:t>3</w:t>
            </w:r>
            <w:r>
              <w:rPr>
                <w:webHidden/>
              </w:rPr>
              <w:fldChar w:fldCharType="end"/>
            </w:r>
          </w:hyperlink>
        </w:p>
        <w:p w:rsidR="00BD5423" w:rsidRDefault="00BD5423" w14:paraId="7C52CD3F" w14:textId="17942B07">
          <w:pPr>
            <w:pStyle w:val="TOC1"/>
            <w:rPr>
              <w:rFonts w:asciiTheme="minorHAnsi" w:hAnsiTheme="minorHAnsi" w:eastAsiaTheme="minorEastAsia" w:cstheme="minorBidi"/>
              <w:lang w:val="en-GB"/>
            </w:rPr>
          </w:pPr>
          <w:hyperlink w:history="1" w:anchor="_Toc130304283">
            <w:r w:rsidRPr="005A4CBB">
              <w:rPr>
                <w:rStyle w:val="Hyperlink"/>
              </w:rPr>
              <w:t>2</w:t>
            </w:r>
            <w:r>
              <w:rPr>
                <w:rFonts w:asciiTheme="minorHAnsi" w:hAnsiTheme="minorHAnsi" w:eastAsiaTheme="minorEastAsia" w:cstheme="minorBidi"/>
                <w:lang w:val="en-GB"/>
              </w:rPr>
              <w:tab/>
            </w:r>
            <w:r w:rsidRPr="005A4CBB">
              <w:rPr>
                <w:rStyle w:val="Hyperlink"/>
              </w:rPr>
              <w:t>Inleiding</w:t>
            </w:r>
            <w:r>
              <w:rPr>
                <w:webHidden/>
              </w:rPr>
              <w:tab/>
            </w:r>
            <w:r>
              <w:rPr>
                <w:webHidden/>
              </w:rPr>
              <w:fldChar w:fldCharType="begin"/>
            </w:r>
            <w:r>
              <w:rPr>
                <w:webHidden/>
              </w:rPr>
              <w:instrText xml:space="preserve"> PAGEREF _Toc130304283 \h </w:instrText>
            </w:r>
            <w:r>
              <w:rPr>
                <w:webHidden/>
              </w:rPr>
            </w:r>
            <w:r>
              <w:rPr>
                <w:webHidden/>
              </w:rPr>
              <w:fldChar w:fldCharType="separate"/>
            </w:r>
            <w:r>
              <w:rPr>
                <w:webHidden/>
              </w:rPr>
              <w:t>4</w:t>
            </w:r>
            <w:r>
              <w:rPr>
                <w:webHidden/>
              </w:rPr>
              <w:fldChar w:fldCharType="end"/>
            </w:r>
          </w:hyperlink>
        </w:p>
        <w:p w:rsidR="00BD5423" w:rsidRDefault="00BD5423" w14:paraId="0F98DB6D" w14:textId="7E6A2C8D">
          <w:pPr>
            <w:pStyle w:val="TOC2"/>
            <w:rPr>
              <w:rFonts w:asciiTheme="minorHAnsi" w:hAnsiTheme="minorHAnsi" w:eastAsiaTheme="minorEastAsia" w:cstheme="minorBidi"/>
              <w:lang w:val="en-GB"/>
            </w:rPr>
          </w:pPr>
          <w:hyperlink w:history="1" w:anchor="_Toc130304284">
            <w:r w:rsidRPr="005A4CBB">
              <w:rPr>
                <w:rStyle w:val="Hyperlink"/>
              </w:rPr>
              <w:t>2.1</w:t>
            </w:r>
            <w:r>
              <w:rPr>
                <w:rFonts w:asciiTheme="minorHAnsi" w:hAnsiTheme="minorHAnsi" w:eastAsiaTheme="minorEastAsia" w:cstheme="minorBidi"/>
                <w:lang w:val="en-GB"/>
              </w:rPr>
              <w:tab/>
            </w:r>
            <w:r w:rsidRPr="005A4CBB">
              <w:rPr>
                <w:rStyle w:val="Hyperlink"/>
              </w:rPr>
              <w:t>Aanleiding en context</w:t>
            </w:r>
            <w:r>
              <w:rPr>
                <w:webHidden/>
              </w:rPr>
              <w:tab/>
            </w:r>
            <w:r>
              <w:rPr>
                <w:webHidden/>
              </w:rPr>
              <w:fldChar w:fldCharType="begin"/>
            </w:r>
            <w:r>
              <w:rPr>
                <w:webHidden/>
              </w:rPr>
              <w:instrText xml:space="preserve"> PAGEREF _Toc130304284 \h </w:instrText>
            </w:r>
            <w:r>
              <w:rPr>
                <w:webHidden/>
              </w:rPr>
            </w:r>
            <w:r>
              <w:rPr>
                <w:webHidden/>
              </w:rPr>
              <w:fldChar w:fldCharType="separate"/>
            </w:r>
            <w:r>
              <w:rPr>
                <w:webHidden/>
              </w:rPr>
              <w:t>4</w:t>
            </w:r>
            <w:r>
              <w:rPr>
                <w:webHidden/>
              </w:rPr>
              <w:fldChar w:fldCharType="end"/>
            </w:r>
          </w:hyperlink>
        </w:p>
        <w:p w:rsidR="00BD5423" w:rsidRDefault="00BD5423" w14:paraId="76269779" w14:textId="6CEF27EA">
          <w:pPr>
            <w:pStyle w:val="TOC2"/>
            <w:rPr>
              <w:rFonts w:asciiTheme="minorHAnsi" w:hAnsiTheme="minorHAnsi" w:eastAsiaTheme="minorEastAsia" w:cstheme="minorBidi"/>
              <w:lang w:val="en-GB"/>
            </w:rPr>
          </w:pPr>
          <w:hyperlink w:history="1" w:anchor="_Toc130304285">
            <w:r w:rsidRPr="005A4CBB">
              <w:rPr>
                <w:rStyle w:val="Hyperlink"/>
              </w:rPr>
              <w:t>2.2</w:t>
            </w:r>
            <w:r>
              <w:rPr>
                <w:rFonts w:asciiTheme="minorHAnsi" w:hAnsiTheme="minorHAnsi" w:eastAsiaTheme="minorEastAsia" w:cstheme="minorBidi"/>
                <w:lang w:val="en-GB"/>
              </w:rPr>
              <w:tab/>
            </w:r>
            <w:r w:rsidRPr="005A4CBB">
              <w:rPr>
                <w:rStyle w:val="Hyperlink"/>
              </w:rPr>
              <w:t>OSLO</w:t>
            </w:r>
            <w:r>
              <w:rPr>
                <w:webHidden/>
              </w:rPr>
              <w:tab/>
            </w:r>
            <w:r>
              <w:rPr>
                <w:webHidden/>
              </w:rPr>
              <w:fldChar w:fldCharType="begin"/>
            </w:r>
            <w:r>
              <w:rPr>
                <w:webHidden/>
              </w:rPr>
              <w:instrText xml:space="preserve"> PAGEREF _Toc130304285 \h </w:instrText>
            </w:r>
            <w:r>
              <w:rPr>
                <w:webHidden/>
              </w:rPr>
            </w:r>
            <w:r>
              <w:rPr>
                <w:webHidden/>
              </w:rPr>
              <w:fldChar w:fldCharType="separate"/>
            </w:r>
            <w:r>
              <w:rPr>
                <w:webHidden/>
              </w:rPr>
              <w:t>6</w:t>
            </w:r>
            <w:r>
              <w:rPr>
                <w:webHidden/>
              </w:rPr>
              <w:fldChar w:fldCharType="end"/>
            </w:r>
          </w:hyperlink>
        </w:p>
        <w:p w:rsidR="00BD5423" w:rsidRDefault="00BD5423" w14:paraId="418DE39C" w14:textId="76014212">
          <w:pPr>
            <w:pStyle w:val="TOC2"/>
            <w:rPr>
              <w:rFonts w:asciiTheme="minorHAnsi" w:hAnsiTheme="minorHAnsi" w:eastAsiaTheme="minorEastAsia" w:cstheme="minorBidi"/>
              <w:lang w:val="en-GB"/>
            </w:rPr>
          </w:pPr>
          <w:hyperlink w:history="1" w:anchor="_Toc130304286">
            <w:r w:rsidRPr="005A4CBB">
              <w:rPr>
                <w:rStyle w:val="Hyperlink"/>
              </w:rPr>
              <w:t>2.3</w:t>
            </w:r>
            <w:r>
              <w:rPr>
                <w:rFonts w:asciiTheme="minorHAnsi" w:hAnsiTheme="minorHAnsi" w:eastAsiaTheme="minorEastAsia" w:cstheme="minorBidi"/>
                <w:lang w:val="en-GB"/>
              </w:rPr>
              <w:tab/>
            </w:r>
            <w:r w:rsidRPr="005A4CBB">
              <w:rPr>
                <w:rStyle w:val="Hyperlink"/>
              </w:rPr>
              <w:t>samenvatting van de business werkgroep</w:t>
            </w:r>
            <w:r>
              <w:rPr>
                <w:webHidden/>
              </w:rPr>
              <w:tab/>
            </w:r>
            <w:r>
              <w:rPr>
                <w:webHidden/>
              </w:rPr>
              <w:fldChar w:fldCharType="begin"/>
            </w:r>
            <w:r>
              <w:rPr>
                <w:webHidden/>
              </w:rPr>
              <w:instrText xml:space="preserve"> PAGEREF _Toc130304286 \h </w:instrText>
            </w:r>
            <w:r>
              <w:rPr>
                <w:webHidden/>
              </w:rPr>
            </w:r>
            <w:r>
              <w:rPr>
                <w:webHidden/>
              </w:rPr>
              <w:fldChar w:fldCharType="separate"/>
            </w:r>
            <w:r>
              <w:rPr>
                <w:webHidden/>
              </w:rPr>
              <w:t>7</w:t>
            </w:r>
            <w:r>
              <w:rPr>
                <w:webHidden/>
              </w:rPr>
              <w:fldChar w:fldCharType="end"/>
            </w:r>
          </w:hyperlink>
        </w:p>
        <w:p w:rsidR="00BD5423" w:rsidRDefault="00BD5423" w14:paraId="7B61ABD0" w14:textId="7FCE7B90">
          <w:pPr>
            <w:pStyle w:val="TOC1"/>
            <w:rPr>
              <w:rFonts w:asciiTheme="minorHAnsi" w:hAnsiTheme="minorHAnsi" w:eastAsiaTheme="minorEastAsia" w:cstheme="minorBidi"/>
              <w:lang w:val="en-GB"/>
            </w:rPr>
          </w:pPr>
          <w:hyperlink w:history="1" w:anchor="_Toc130304287">
            <w:r w:rsidRPr="005A4CBB">
              <w:rPr>
                <w:rStyle w:val="Hyperlink"/>
              </w:rPr>
              <w:t>3</w:t>
            </w:r>
            <w:r>
              <w:rPr>
                <w:rFonts w:asciiTheme="minorHAnsi" w:hAnsiTheme="minorHAnsi" w:eastAsiaTheme="minorEastAsia" w:cstheme="minorBidi"/>
                <w:lang w:val="en-GB"/>
              </w:rPr>
              <w:tab/>
            </w:r>
            <w:r w:rsidRPr="005A4CBB">
              <w:rPr>
                <w:rStyle w:val="Hyperlink"/>
              </w:rPr>
              <w:t>Unified Modeling Language (UML)</w:t>
            </w:r>
            <w:r>
              <w:rPr>
                <w:webHidden/>
              </w:rPr>
              <w:tab/>
            </w:r>
            <w:r>
              <w:rPr>
                <w:webHidden/>
              </w:rPr>
              <w:fldChar w:fldCharType="begin"/>
            </w:r>
            <w:r>
              <w:rPr>
                <w:webHidden/>
              </w:rPr>
              <w:instrText xml:space="preserve"> PAGEREF _Toc130304287 \h </w:instrText>
            </w:r>
            <w:r>
              <w:rPr>
                <w:webHidden/>
              </w:rPr>
            </w:r>
            <w:r>
              <w:rPr>
                <w:webHidden/>
              </w:rPr>
              <w:fldChar w:fldCharType="separate"/>
            </w:r>
            <w:r>
              <w:rPr>
                <w:webHidden/>
              </w:rPr>
              <w:t>7</w:t>
            </w:r>
            <w:r>
              <w:rPr>
                <w:webHidden/>
              </w:rPr>
              <w:fldChar w:fldCharType="end"/>
            </w:r>
          </w:hyperlink>
        </w:p>
        <w:p w:rsidR="00BD5423" w:rsidRDefault="00BD5423" w14:paraId="6D094A17" w14:textId="5775ECA4">
          <w:pPr>
            <w:pStyle w:val="TOC1"/>
            <w:rPr>
              <w:rFonts w:asciiTheme="minorHAnsi" w:hAnsiTheme="minorHAnsi" w:eastAsiaTheme="minorEastAsia" w:cstheme="minorBidi"/>
              <w:lang w:val="en-GB"/>
            </w:rPr>
          </w:pPr>
          <w:hyperlink w:history="1" w:anchor="_Toc130304288">
            <w:r w:rsidRPr="005A4CBB">
              <w:rPr>
                <w:rStyle w:val="Hyperlink"/>
              </w:rPr>
              <w:t>4</w:t>
            </w:r>
            <w:r>
              <w:rPr>
                <w:rFonts w:asciiTheme="minorHAnsi" w:hAnsiTheme="minorHAnsi" w:eastAsiaTheme="minorEastAsia" w:cstheme="minorBidi"/>
                <w:lang w:val="en-GB"/>
              </w:rPr>
              <w:tab/>
            </w:r>
            <w:r w:rsidRPr="005A4CBB">
              <w:rPr>
                <w:rStyle w:val="Hyperlink"/>
              </w:rPr>
              <w:t>Onze aanpak</w:t>
            </w:r>
            <w:r>
              <w:rPr>
                <w:webHidden/>
              </w:rPr>
              <w:tab/>
            </w:r>
            <w:r>
              <w:rPr>
                <w:webHidden/>
              </w:rPr>
              <w:fldChar w:fldCharType="begin"/>
            </w:r>
            <w:r>
              <w:rPr>
                <w:webHidden/>
              </w:rPr>
              <w:instrText xml:space="preserve"> PAGEREF _Toc130304288 \h </w:instrText>
            </w:r>
            <w:r>
              <w:rPr>
                <w:webHidden/>
              </w:rPr>
            </w:r>
            <w:r>
              <w:rPr>
                <w:webHidden/>
              </w:rPr>
              <w:fldChar w:fldCharType="separate"/>
            </w:r>
            <w:r>
              <w:rPr>
                <w:webHidden/>
              </w:rPr>
              <w:t>10</w:t>
            </w:r>
            <w:r>
              <w:rPr>
                <w:webHidden/>
              </w:rPr>
              <w:fldChar w:fldCharType="end"/>
            </w:r>
          </w:hyperlink>
        </w:p>
        <w:p w:rsidR="00BD5423" w:rsidRDefault="00BD5423" w14:paraId="186C3431" w14:textId="56F99A1E">
          <w:pPr>
            <w:pStyle w:val="TOC1"/>
            <w:rPr>
              <w:rFonts w:asciiTheme="minorHAnsi" w:hAnsiTheme="minorHAnsi" w:eastAsiaTheme="minorEastAsia" w:cstheme="minorBidi"/>
              <w:lang w:val="en-GB"/>
            </w:rPr>
          </w:pPr>
          <w:hyperlink w:history="1" w:anchor="_Toc130304289">
            <w:r w:rsidRPr="005A4CBB">
              <w:rPr>
                <w:rStyle w:val="Hyperlink"/>
              </w:rPr>
              <w:t>5</w:t>
            </w:r>
            <w:r>
              <w:rPr>
                <w:rFonts w:asciiTheme="minorHAnsi" w:hAnsiTheme="minorHAnsi" w:eastAsiaTheme="minorEastAsia" w:cstheme="minorBidi"/>
                <w:lang w:val="en-GB"/>
              </w:rPr>
              <w:tab/>
            </w:r>
            <w:r w:rsidRPr="005A4CBB">
              <w:rPr>
                <w:rStyle w:val="Hyperlink"/>
              </w:rPr>
              <w:t>Sneuvelmodel</w:t>
            </w:r>
            <w:r>
              <w:rPr>
                <w:webHidden/>
              </w:rPr>
              <w:tab/>
            </w:r>
            <w:r>
              <w:rPr>
                <w:webHidden/>
              </w:rPr>
              <w:fldChar w:fldCharType="begin"/>
            </w:r>
            <w:r>
              <w:rPr>
                <w:webHidden/>
              </w:rPr>
              <w:instrText xml:space="preserve"> PAGEREF _Toc130304289 \h </w:instrText>
            </w:r>
            <w:r>
              <w:rPr>
                <w:webHidden/>
              </w:rPr>
            </w:r>
            <w:r>
              <w:rPr>
                <w:webHidden/>
              </w:rPr>
              <w:fldChar w:fldCharType="separate"/>
            </w:r>
            <w:r>
              <w:rPr>
                <w:webHidden/>
              </w:rPr>
              <w:t>11</w:t>
            </w:r>
            <w:r>
              <w:rPr>
                <w:webHidden/>
              </w:rPr>
              <w:fldChar w:fldCharType="end"/>
            </w:r>
          </w:hyperlink>
        </w:p>
        <w:p w:rsidR="00BD5423" w:rsidRDefault="00BD5423" w14:paraId="0A1AFB92" w14:textId="6A61FD4F">
          <w:pPr>
            <w:pStyle w:val="TOC2"/>
            <w:rPr>
              <w:rFonts w:asciiTheme="minorHAnsi" w:hAnsiTheme="minorHAnsi" w:eastAsiaTheme="minorEastAsia" w:cstheme="minorBidi"/>
              <w:lang w:val="en-GB"/>
            </w:rPr>
          </w:pPr>
          <w:hyperlink w:history="1" w:anchor="_Toc130304290">
            <w:r w:rsidRPr="005A4CBB">
              <w:rPr>
                <w:rStyle w:val="Hyperlink"/>
              </w:rPr>
              <w:t>5.1</w:t>
            </w:r>
            <w:r>
              <w:rPr>
                <w:rFonts w:asciiTheme="minorHAnsi" w:hAnsiTheme="minorHAnsi" w:eastAsiaTheme="minorEastAsia" w:cstheme="minorBidi"/>
                <w:lang w:val="en-GB"/>
              </w:rPr>
              <w:tab/>
            </w:r>
            <w:r w:rsidRPr="005A4CBB">
              <w:rPr>
                <w:rStyle w:val="Hyperlink"/>
              </w:rPr>
              <w:t>Storyline: vergelijkbare diploma’s</w:t>
            </w:r>
            <w:r>
              <w:rPr>
                <w:webHidden/>
              </w:rPr>
              <w:tab/>
            </w:r>
            <w:r>
              <w:rPr>
                <w:webHidden/>
              </w:rPr>
              <w:fldChar w:fldCharType="begin"/>
            </w:r>
            <w:r>
              <w:rPr>
                <w:webHidden/>
              </w:rPr>
              <w:instrText xml:space="preserve"> PAGEREF _Toc130304290 \h </w:instrText>
            </w:r>
            <w:r>
              <w:rPr>
                <w:webHidden/>
              </w:rPr>
            </w:r>
            <w:r>
              <w:rPr>
                <w:webHidden/>
              </w:rPr>
              <w:fldChar w:fldCharType="separate"/>
            </w:r>
            <w:r>
              <w:rPr>
                <w:webHidden/>
              </w:rPr>
              <w:t>11</w:t>
            </w:r>
            <w:r>
              <w:rPr>
                <w:webHidden/>
              </w:rPr>
              <w:fldChar w:fldCharType="end"/>
            </w:r>
          </w:hyperlink>
        </w:p>
        <w:p w:rsidR="00BD5423" w:rsidRDefault="00BD5423" w14:paraId="4831B341" w14:textId="34338C6E">
          <w:pPr>
            <w:pStyle w:val="TOC2"/>
            <w:rPr>
              <w:rFonts w:asciiTheme="minorHAnsi" w:hAnsiTheme="minorHAnsi" w:eastAsiaTheme="minorEastAsia" w:cstheme="minorBidi"/>
              <w:lang w:val="en-GB"/>
            </w:rPr>
          </w:pPr>
          <w:hyperlink w:history="1" w:anchor="_Toc130304291">
            <w:r w:rsidRPr="005A4CBB">
              <w:rPr>
                <w:rStyle w:val="Hyperlink"/>
              </w:rPr>
              <w:t>5.2</w:t>
            </w:r>
            <w:r>
              <w:rPr>
                <w:rFonts w:asciiTheme="minorHAnsi" w:hAnsiTheme="minorHAnsi" w:eastAsiaTheme="minorEastAsia" w:cstheme="minorBidi"/>
                <w:lang w:val="en-GB"/>
              </w:rPr>
              <w:tab/>
            </w:r>
            <w:r w:rsidRPr="005A4CBB">
              <w:rPr>
                <w:rStyle w:val="Hyperlink"/>
              </w:rPr>
              <w:t>Storyline: authentieke credentials</w:t>
            </w:r>
            <w:r>
              <w:rPr>
                <w:webHidden/>
              </w:rPr>
              <w:tab/>
            </w:r>
            <w:r>
              <w:rPr>
                <w:webHidden/>
              </w:rPr>
              <w:fldChar w:fldCharType="begin"/>
            </w:r>
            <w:r>
              <w:rPr>
                <w:webHidden/>
              </w:rPr>
              <w:instrText xml:space="preserve"> PAGEREF _Toc130304291 \h </w:instrText>
            </w:r>
            <w:r>
              <w:rPr>
                <w:webHidden/>
              </w:rPr>
            </w:r>
            <w:r>
              <w:rPr>
                <w:webHidden/>
              </w:rPr>
              <w:fldChar w:fldCharType="separate"/>
            </w:r>
            <w:r>
              <w:rPr>
                <w:webHidden/>
              </w:rPr>
              <w:t>15</w:t>
            </w:r>
            <w:r>
              <w:rPr>
                <w:webHidden/>
              </w:rPr>
              <w:fldChar w:fldCharType="end"/>
            </w:r>
          </w:hyperlink>
        </w:p>
        <w:p w:rsidR="00BD5423" w:rsidRDefault="00BD5423" w14:paraId="35B6ACB1" w14:textId="003193B6">
          <w:pPr>
            <w:pStyle w:val="TOC2"/>
            <w:rPr>
              <w:rFonts w:asciiTheme="minorHAnsi" w:hAnsiTheme="minorHAnsi" w:eastAsiaTheme="minorEastAsia" w:cstheme="minorBidi"/>
              <w:lang w:val="en-GB"/>
            </w:rPr>
          </w:pPr>
          <w:hyperlink w:history="1" w:anchor="_Toc130304292">
            <w:r w:rsidRPr="005A4CBB">
              <w:rPr>
                <w:rStyle w:val="Hyperlink"/>
              </w:rPr>
              <w:t>5.3</w:t>
            </w:r>
            <w:r>
              <w:rPr>
                <w:rFonts w:asciiTheme="minorHAnsi" w:hAnsiTheme="minorHAnsi" w:eastAsiaTheme="minorEastAsia" w:cstheme="minorBidi"/>
                <w:lang w:val="en-GB"/>
              </w:rPr>
              <w:tab/>
            </w:r>
            <w:r w:rsidRPr="005A4CBB">
              <w:rPr>
                <w:rStyle w:val="Hyperlink"/>
              </w:rPr>
              <w:t>Q&amp;A</w:t>
            </w:r>
            <w:r>
              <w:rPr>
                <w:webHidden/>
              </w:rPr>
              <w:tab/>
            </w:r>
            <w:r>
              <w:rPr>
                <w:webHidden/>
              </w:rPr>
              <w:fldChar w:fldCharType="begin"/>
            </w:r>
            <w:r>
              <w:rPr>
                <w:webHidden/>
              </w:rPr>
              <w:instrText xml:space="preserve"> PAGEREF _Toc130304292 \h </w:instrText>
            </w:r>
            <w:r>
              <w:rPr>
                <w:webHidden/>
              </w:rPr>
            </w:r>
            <w:r>
              <w:rPr>
                <w:webHidden/>
              </w:rPr>
              <w:fldChar w:fldCharType="separate"/>
            </w:r>
            <w:r>
              <w:rPr>
                <w:webHidden/>
              </w:rPr>
              <w:t>21</w:t>
            </w:r>
            <w:r>
              <w:rPr>
                <w:webHidden/>
              </w:rPr>
              <w:fldChar w:fldCharType="end"/>
            </w:r>
          </w:hyperlink>
        </w:p>
        <w:p w:rsidR="00BD5423" w:rsidRDefault="00BD5423" w14:paraId="3C0BC13E" w14:textId="46A79100">
          <w:pPr>
            <w:pStyle w:val="TOC2"/>
            <w:rPr>
              <w:rFonts w:asciiTheme="minorHAnsi" w:hAnsiTheme="minorHAnsi" w:eastAsiaTheme="minorEastAsia" w:cstheme="minorBidi"/>
              <w:lang w:val="en-GB"/>
            </w:rPr>
          </w:pPr>
          <w:hyperlink w:history="1" w:anchor="_Toc130304293">
            <w:r w:rsidRPr="005A4CBB">
              <w:rPr>
                <w:rStyle w:val="Hyperlink"/>
              </w:rPr>
              <w:t>5.4</w:t>
            </w:r>
            <w:r>
              <w:rPr>
                <w:rFonts w:asciiTheme="minorHAnsi" w:hAnsiTheme="minorHAnsi" w:eastAsiaTheme="minorEastAsia" w:cstheme="minorBidi"/>
                <w:lang w:val="en-GB"/>
              </w:rPr>
              <w:tab/>
            </w:r>
            <w:r w:rsidRPr="005A4CBB">
              <w:rPr>
                <w:rStyle w:val="Hyperlink"/>
              </w:rPr>
              <w:t>Conclusies</w:t>
            </w:r>
            <w:r>
              <w:rPr>
                <w:webHidden/>
              </w:rPr>
              <w:tab/>
            </w:r>
            <w:r>
              <w:rPr>
                <w:webHidden/>
              </w:rPr>
              <w:fldChar w:fldCharType="begin"/>
            </w:r>
            <w:r>
              <w:rPr>
                <w:webHidden/>
              </w:rPr>
              <w:instrText xml:space="preserve"> PAGEREF _Toc130304293 \h </w:instrText>
            </w:r>
            <w:r>
              <w:rPr>
                <w:webHidden/>
              </w:rPr>
            </w:r>
            <w:r>
              <w:rPr>
                <w:webHidden/>
              </w:rPr>
              <w:fldChar w:fldCharType="separate"/>
            </w:r>
            <w:r>
              <w:rPr>
                <w:webHidden/>
              </w:rPr>
              <w:t>22</w:t>
            </w:r>
            <w:r>
              <w:rPr>
                <w:webHidden/>
              </w:rPr>
              <w:fldChar w:fldCharType="end"/>
            </w:r>
          </w:hyperlink>
        </w:p>
        <w:p w:rsidR="00BD5423" w:rsidRDefault="00BD5423" w14:paraId="2A01312E" w14:textId="0BEF76FB">
          <w:pPr>
            <w:pStyle w:val="TOC1"/>
            <w:rPr>
              <w:rFonts w:asciiTheme="minorHAnsi" w:hAnsiTheme="minorHAnsi" w:eastAsiaTheme="minorEastAsia" w:cstheme="minorBidi"/>
              <w:lang w:val="en-GB"/>
            </w:rPr>
          </w:pPr>
          <w:hyperlink w:history="1" w:anchor="_Toc130304294">
            <w:r w:rsidRPr="005A4CBB">
              <w:rPr>
                <w:rStyle w:val="Hyperlink"/>
              </w:rPr>
              <w:t>6</w:t>
            </w:r>
            <w:r>
              <w:rPr>
                <w:rFonts w:asciiTheme="minorHAnsi" w:hAnsiTheme="minorHAnsi" w:eastAsiaTheme="minorEastAsia" w:cstheme="minorBidi"/>
                <w:lang w:val="en-GB"/>
              </w:rPr>
              <w:tab/>
            </w:r>
            <w:r w:rsidRPr="005A4CBB">
              <w:rPr>
                <w:rStyle w:val="Hyperlink"/>
              </w:rPr>
              <w:t>Volgende Stappen</w:t>
            </w:r>
            <w:r>
              <w:rPr>
                <w:webHidden/>
              </w:rPr>
              <w:tab/>
            </w:r>
            <w:r>
              <w:rPr>
                <w:webHidden/>
              </w:rPr>
              <w:fldChar w:fldCharType="begin"/>
            </w:r>
            <w:r>
              <w:rPr>
                <w:webHidden/>
              </w:rPr>
              <w:instrText xml:space="preserve"> PAGEREF _Toc130304294 \h </w:instrText>
            </w:r>
            <w:r>
              <w:rPr>
                <w:webHidden/>
              </w:rPr>
            </w:r>
            <w:r>
              <w:rPr>
                <w:webHidden/>
              </w:rPr>
              <w:fldChar w:fldCharType="separate"/>
            </w:r>
            <w:r>
              <w:rPr>
                <w:webHidden/>
              </w:rPr>
              <w:t>22</w:t>
            </w:r>
            <w:r>
              <w:rPr>
                <w:webHidden/>
              </w:rPr>
              <w:fldChar w:fldCharType="end"/>
            </w:r>
          </w:hyperlink>
        </w:p>
        <w:p w:rsidR="00BD5423" w:rsidRDefault="00BD5423" w14:paraId="0AC87A65" w14:textId="70273129">
          <w:pPr>
            <w:pStyle w:val="TOC2"/>
            <w:rPr>
              <w:rFonts w:asciiTheme="minorHAnsi" w:hAnsiTheme="minorHAnsi" w:eastAsiaTheme="minorEastAsia" w:cstheme="minorBidi"/>
              <w:lang w:val="en-GB"/>
            </w:rPr>
          </w:pPr>
          <w:hyperlink w:history="1" w:anchor="_Toc130304295">
            <w:r w:rsidRPr="005A4CBB">
              <w:rPr>
                <w:rStyle w:val="Hyperlink"/>
              </w:rPr>
              <w:t>6.1</w:t>
            </w:r>
            <w:r>
              <w:rPr>
                <w:rFonts w:asciiTheme="minorHAnsi" w:hAnsiTheme="minorHAnsi" w:eastAsiaTheme="minorEastAsia" w:cstheme="minorBidi"/>
                <w:lang w:val="en-GB"/>
              </w:rPr>
              <w:tab/>
            </w:r>
            <w:r w:rsidRPr="005A4CBB">
              <w:rPr>
                <w:rStyle w:val="Hyperlink"/>
              </w:rPr>
              <w:t>UML conform datamodel</w:t>
            </w:r>
            <w:r>
              <w:rPr>
                <w:webHidden/>
              </w:rPr>
              <w:tab/>
            </w:r>
            <w:r>
              <w:rPr>
                <w:webHidden/>
              </w:rPr>
              <w:fldChar w:fldCharType="begin"/>
            </w:r>
            <w:r>
              <w:rPr>
                <w:webHidden/>
              </w:rPr>
              <w:instrText xml:space="preserve"> PAGEREF _Toc130304295 \h </w:instrText>
            </w:r>
            <w:r>
              <w:rPr>
                <w:webHidden/>
              </w:rPr>
            </w:r>
            <w:r>
              <w:rPr>
                <w:webHidden/>
              </w:rPr>
              <w:fldChar w:fldCharType="separate"/>
            </w:r>
            <w:r>
              <w:rPr>
                <w:webHidden/>
              </w:rPr>
              <w:t>23</w:t>
            </w:r>
            <w:r>
              <w:rPr>
                <w:webHidden/>
              </w:rPr>
              <w:fldChar w:fldCharType="end"/>
            </w:r>
          </w:hyperlink>
        </w:p>
        <w:p w:rsidR="00BD5423" w:rsidRDefault="00BD5423" w14:paraId="480C2F83" w14:textId="0D958009">
          <w:pPr>
            <w:pStyle w:val="TOC2"/>
            <w:rPr>
              <w:rFonts w:asciiTheme="minorHAnsi" w:hAnsiTheme="minorHAnsi" w:eastAsiaTheme="minorEastAsia" w:cstheme="minorBidi"/>
              <w:lang w:val="en-GB"/>
            </w:rPr>
          </w:pPr>
          <w:hyperlink w:history="1" w:anchor="_Toc130304296">
            <w:r w:rsidRPr="005A4CBB">
              <w:rPr>
                <w:rStyle w:val="Hyperlink"/>
              </w:rPr>
              <w:t>6.2</w:t>
            </w:r>
            <w:r>
              <w:rPr>
                <w:rFonts w:asciiTheme="minorHAnsi" w:hAnsiTheme="minorHAnsi" w:eastAsiaTheme="minorEastAsia" w:cstheme="minorBidi"/>
                <w:lang w:val="en-GB"/>
              </w:rPr>
              <w:tab/>
            </w:r>
            <w:r w:rsidRPr="005A4CBB">
              <w:rPr>
                <w:rStyle w:val="Hyperlink"/>
              </w:rPr>
              <w:t>Volgende werkgroep</w:t>
            </w:r>
            <w:r>
              <w:rPr>
                <w:webHidden/>
              </w:rPr>
              <w:tab/>
            </w:r>
            <w:r>
              <w:rPr>
                <w:webHidden/>
              </w:rPr>
              <w:fldChar w:fldCharType="begin"/>
            </w:r>
            <w:r>
              <w:rPr>
                <w:webHidden/>
              </w:rPr>
              <w:instrText xml:space="preserve"> PAGEREF _Toc130304296 \h </w:instrText>
            </w:r>
            <w:r>
              <w:rPr>
                <w:webHidden/>
              </w:rPr>
            </w:r>
            <w:r>
              <w:rPr>
                <w:webHidden/>
              </w:rPr>
              <w:fldChar w:fldCharType="separate"/>
            </w:r>
            <w:r>
              <w:rPr>
                <w:webHidden/>
              </w:rPr>
              <w:t>23</w:t>
            </w:r>
            <w:r>
              <w:rPr>
                <w:webHidden/>
              </w:rPr>
              <w:fldChar w:fldCharType="end"/>
            </w:r>
          </w:hyperlink>
        </w:p>
        <w:p w:rsidR="00BD5423" w:rsidRDefault="00BD5423" w14:paraId="16877E9F" w14:textId="115918D0">
          <w:pPr>
            <w:pStyle w:val="TOC2"/>
            <w:rPr>
              <w:rFonts w:asciiTheme="minorHAnsi" w:hAnsiTheme="minorHAnsi" w:eastAsiaTheme="minorEastAsia" w:cstheme="minorBidi"/>
              <w:lang w:val="en-GB"/>
            </w:rPr>
          </w:pPr>
          <w:hyperlink w:history="1" w:anchor="_Toc130304297">
            <w:r w:rsidRPr="005A4CBB">
              <w:rPr>
                <w:rStyle w:val="Hyperlink"/>
              </w:rPr>
              <w:t>6.3</w:t>
            </w:r>
            <w:r>
              <w:rPr>
                <w:rFonts w:asciiTheme="minorHAnsi" w:hAnsiTheme="minorHAnsi" w:eastAsiaTheme="minorEastAsia" w:cstheme="minorBidi"/>
                <w:lang w:val="en-GB"/>
              </w:rPr>
              <w:tab/>
            </w:r>
            <w:r w:rsidRPr="005A4CBB">
              <w:rPr>
                <w:rStyle w:val="Hyperlink"/>
              </w:rPr>
              <w:t>Feedback &amp; samenwerking</w:t>
            </w:r>
            <w:r>
              <w:rPr>
                <w:webHidden/>
              </w:rPr>
              <w:tab/>
            </w:r>
            <w:r>
              <w:rPr>
                <w:webHidden/>
              </w:rPr>
              <w:fldChar w:fldCharType="begin"/>
            </w:r>
            <w:r>
              <w:rPr>
                <w:webHidden/>
              </w:rPr>
              <w:instrText xml:space="preserve"> PAGEREF _Toc130304297 \h </w:instrText>
            </w:r>
            <w:r>
              <w:rPr>
                <w:webHidden/>
              </w:rPr>
            </w:r>
            <w:r>
              <w:rPr>
                <w:webHidden/>
              </w:rPr>
              <w:fldChar w:fldCharType="separate"/>
            </w:r>
            <w:r>
              <w:rPr>
                <w:webHidden/>
              </w:rPr>
              <w:t>24</w:t>
            </w:r>
            <w:r>
              <w:rPr>
                <w:webHidden/>
              </w:rPr>
              <w:fldChar w:fldCharType="end"/>
            </w:r>
          </w:hyperlink>
        </w:p>
        <w:p w:rsidR="000E1732" w:rsidRDefault="000C5527" w14:paraId="00000027" w14:textId="67115EEB">
          <w:pPr>
            <w:pStyle w:val="Normal6"/>
            <w:tabs>
              <w:tab w:val="right" w:pos="9920"/>
            </w:tabs>
            <w:spacing w:before="60" w:after="80" w:line="240" w:lineRule="auto"/>
            <w:ind w:left="360"/>
            <w:rPr>
              <w:color w:val="000000"/>
            </w:rPr>
          </w:pPr>
          <w:r>
            <w:rPr>
              <w:color w:val="2B579A"/>
              <w:shd w:val="clear" w:color="auto" w:fill="E6E6E6"/>
            </w:rPr>
            <w:fldChar w:fldCharType="end"/>
          </w:r>
        </w:p>
      </w:sdtContent>
    </w:sdt>
    <w:p w:rsidR="000E1732" w:rsidRDefault="000E1732" w14:paraId="00000028" w14:textId="77777777">
      <w:pPr>
        <w:pStyle w:val="Normal6"/>
        <w:sectPr w:rsidR="000E1732">
          <w:headerReference w:type="even" r:id="rId12"/>
          <w:headerReference w:type="default" r:id="rId13"/>
          <w:footerReference w:type="even" r:id="rId14"/>
          <w:footerReference w:type="default" r:id="rId15"/>
          <w:headerReference w:type="first" r:id="rId16"/>
          <w:footerReference w:type="first" r:id="rId17"/>
          <w:pgSz w:w="11906" w:h="16838" w:orient="portrait"/>
          <w:pgMar w:top="2211" w:right="851" w:bottom="2552" w:left="1134" w:header="851" w:footer="851" w:gutter="0"/>
          <w:pgNumType w:start="1"/>
          <w:cols w:space="720"/>
          <w:titlePg/>
        </w:sectPr>
      </w:pPr>
    </w:p>
    <w:p w:rsidR="000E1732" w:rsidP="000C5527" w:rsidRDefault="1D8DDEE4" w14:paraId="00000029" w14:textId="77777777">
      <w:pPr>
        <w:pStyle w:val="heading16"/>
        <w:numPr>
          <w:ilvl w:val="0"/>
          <w:numId w:val="10"/>
        </w:numPr>
      </w:pPr>
      <w:bookmarkStart w:name="_Toc128467873" w:id="0"/>
      <w:bookmarkStart w:name="_Toc130304280" w:id="1"/>
      <w:r>
        <w:t>Praktische Info</w:t>
      </w:r>
      <w:bookmarkEnd w:id="0"/>
      <w:bookmarkEnd w:id="1"/>
    </w:p>
    <w:p w:rsidR="000E1732" w:rsidP="000C5527" w:rsidRDefault="46FCA204" w14:paraId="0000002A" w14:textId="3AFBC5D8">
      <w:pPr>
        <w:pStyle w:val="Normal6"/>
        <w:numPr>
          <w:ilvl w:val="0"/>
          <w:numId w:val="12"/>
        </w:numPr>
        <w:pBdr>
          <w:top w:val="nil"/>
          <w:left w:val="nil"/>
          <w:bottom w:val="nil"/>
          <w:right w:val="nil"/>
          <w:between w:val="nil"/>
        </w:pBdr>
        <w:spacing w:after="0" w:line="259" w:lineRule="auto"/>
      </w:pPr>
      <w:r w:rsidRPr="46FCA204">
        <w:rPr>
          <w:color w:val="000000"/>
        </w:rPr>
        <w:t xml:space="preserve">Datum: </w:t>
      </w:r>
      <w:r w:rsidR="00110351">
        <w:t>09</w:t>
      </w:r>
      <w:r>
        <w:t>/0</w:t>
      </w:r>
      <w:r w:rsidR="00110351">
        <w:t>3</w:t>
      </w:r>
      <w:r>
        <w:t>/2023 (13u00 - 16u00)</w:t>
      </w:r>
    </w:p>
    <w:p w:rsidR="000E1732" w:rsidP="000C5527" w:rsidRDefault="000C5527" w14:paraId="0000002B" w14:textId="77777777">
      <w:pPr>
        <w:pStyle w:val="Normal6"/>
        <w:numPr>
          <w:ilvl w:val="0"/>
          <w:numId w:val="12"/>
        </w:numPr>
        <w:pBdr>
          <w:top w:val="nil"/>
          <w:left w:val="nil"/>
          <w:bottom w:val="nil"/>
          <w:right w:val="nil"/>
          <w:between w:val="nil"/>
        </w:pBdr>
        <w:spacing w:line="259" w:lineRule="auto"/>
      </w:pPr>
      <w:r>
        <w:rPr>
          <w:color w:val="000000"/>
        </w:rPr>
        <w:t>Locatie: Virtueel MS Teams</w:t>
      </w:r>
    </w:p>
    <w:p w:rsidR="000E1732" w:rsidP="000C5527" w:rsidRDefault="1D8DDEE4" w14:paraId="0000002C" w14:textId="77777777">
      <w:pPr>
        <w:pStyle w:val="heading26"/>
        <w:numPr>
          <w:ilvl w:val="1"/>
          <w:numId w:val="10"/>
        </w:numPr>
      </w:pPr>
      <w:bookmarkStart w:name="_Toc128467874" w:id="2"/>
      <w:bookmarkStart w:name="_Toc130304281" w:id="3"/>
      <w:r>
        <w:t>Aanwezigen</w:t>
      </w:r>
      <w:bookmarkEnd w:id="2"/>
      <w:bookmarkEnd w:id="3"/>
    </w:p>
    <w:p w:rsidR="000E1732" w:rsidP="000C5527" w:rsidRDefault="46FCA204" w14:paraId="0000002D" w14:textId="77777777">
      <w:pPr>
        <w:pStyle w:val="Normal6"/>
        <w:numPr>
          <w:ilvl w:val="0"/>
          <w:numId w:val="4"/>
        </w:numPr>
        <w:spacing w:after="0" w:line="259" w:lineRule="auto"/>
      </w:pPr>
      <w:r>
        <w:t>Digitaal Vlaanderen:</w:t>
      </w:r>
    </w:p>
    <w:p w:rsidR="41052163" w:rsidP="000C5527" w:rsidRDefault="6FFB03A3" w14:paraId="374DC46B" w14:textId="61BFFD1A">
      <w:pPr>
        <w:pStyle w:val="ListParagraph"/>
        <w:numPr>
          <w:ilvl w:val="0"/>
          <w:numId w:val="1"/>
        </w:numPr>
      </w:pPr>
      <w:r>
        <w:t>Eveline Vlassenroot</w:t>
      </w:r>
    </w:p>
    <w:p w:rsidR="41052163" w:rsidP="000C5527" w:rsidRDefault="6FFB03A3" w14:paraId="73BFE4F1" w14:textId="688090D0">
      <w:pPr>
        <w:pStyle w:val="ListParagraph"/>
        <w:numPr>
          <w:ilvl w:val="0"/>
          <w:numId w:val="1"/>
        </w:numPr>
      </w:pPr>
      <w:r>
        <w:t>Ben De Meester</w:t>
      </w:r>
    </w:p>
    <w:p w:rsidR="41052163" w:rsidP="000C5527" w:rsidRDefault="6FFB03A3" w14:paraId="638371C9" w14:textId="25B2F8A3">
      <w:pPr>
        <w:pStyle w:val="ListParagraph"/>
        <w:numPr>
          <w:ilvl w:val="0"/>
          <w:numId w:val="1"/>
        </w:numPr>
      </w:pPr>
      <w:r>
        <w:t>Lien De Bie</w:t>
      </w:r>
    </w:p>
    <w:p w:rsidR="41052163" w:rsidP="000C5527" w:rsidRDefault="6FFB03A3" w14:paraId="33A0D53C" w14:textId="1AD2019B">
      <w:pPr>
        <w:pStyle w:val="ListParagraph"/>
        <w:numPr>
          <w:ilvl w:val="0"/>
          <w:numId w:val="1"/>
        </w:numPr>
      </w:pPr>
      <w:r>
        <w:t>Sitt Min Oo</w:t>
      </w:r>
    </w:p>
    <w:p w:rsidR="41052163" w:rsidP="000C5527" w:rsidRDefault="6FFB03A3" w14:paraId="5F81012F" w14:textId="27B7DCE8">
      <w:pPr>
        <w:pStyle w:val="ListParagraph"/>
        <w:numPr>
          <w:ilvl w:val="0"/>
          <w:numId w:val="1"/>
        </w:numPr>
      </w:pPr>
      <w:r>
        <w:t>Martin Vanbrabant</w:t>
      </w:r>
    </w:p>
    <w:p w:rsidR="41052163" w:rsidP="000C5527" w:rsidRDefault="6FFB03A3" w14:paraId="007DBB3D" w14:textId="4DF88D3F">
      <w:pPr>
        <w:pStyle w:val="ListParagraph"/>
        <w:numPr>
          <w:ilvl w:val="0"/>
          <w:numId w:val="1"/>
        </w:numPr>
      </w:pPr>
      <w:r>
        <w:t>Liesbeth Meeus</w:t>
      </w:r>
    </w:p>
    <w:p w:rsidR="41052163" w:rsidP="000C5527" w:rsidRDefault="00110351" w14:paraId="061D785E" w14:textId="193BDC52">
      <w:pPr>
        <w:pStyle w:val="ListParagraph"/>
        <w:numPr>
          <w:ilvl w:val="0"/>
          <w:numId w:val="1"/>
        </w:numPr>
      </w:pPr>
      <w:r>
        <w:t>Kurt Ryckaert</w:t>
      </w:r>
      <w:r w:rsidR="0069614D">
        <w:t xml:space="preserve"> (Vlaams Datanutsbedrijf)</w:t>
      </w:r>
    </w:p>
    <w:p w:rsidR="46FCA204" w:rsidP="46FCA204" w:rsidRDefault="46FCA204" w14:paraId="6AC0BFC2" w14:textId="0C354361">
      <w:pPr>
        <w:pStyle w:val="Normal6"/>
        <w:spacing w:after="0" w:line="259" w:lineRule="auto"/>
      </w:pPr>
    </w:p>
    <w:p w:rsidRPr="00736726" w:rsidR="1F78F33B" w:rsidP="000C5527" w:rsidRDefault="61180B11" w14:paraId="193CA644" w14:textId="2F49D616">
      <w:pPr>
        <w:pStyle w:val="ListParagraph"/>
        <w:numPr>
          <w:ilvl w:val="0"/>
          <w:numId w:val="2"/>
        </w:numPr>
        <w:spacing w:line="259" w:lineRule="auto"/>
        <w:rPr>
          <w:color w:val="000000"/>
          <w:lang w:val="en-GB"/>
        </w:rPr>
      </w:pPr>
      <w:r w:rsidRPr="5E37808E">
        <w:rPr>
          <w:color w:val="000000"/>
        </w:rPr>
        <w:t>Dries Ballyn</w:t>
      </w:r>
      <w:r w:rsidRPr="5E37808E" w:rsidR="549D5184">
        <w:rPr>
          <w:color w:val="000000"/>
        </w:rPr>
        <w:t xml:space="preserve"> (Ahovoks / </w:t>
      </w:r>
      <w:r w:rsidRPr="5E37808E" w:rsidR="10AE3483">
        <w:rPr>
          <w:color w:val="000000"/>
        </w:rPr>
        <w:t>relatiebeheerder en business analyst LED databank)</w:t>
      </w:r>
    </w:p>
    <w:p w:rsidR="1F78F33B" w:rsidP="000C5527" w:rsidRDefault="61180B11" w14:paraId="79151482" w14:textId="086A201F">
      <w:pPr>
        <w:pStyle w:val="ListParagraph"/>
        <w:numPr>
          <w:ilvl w:val="0"/>
          <w:numId w:val="2"/>
        </w:numPr>
        <w:spacing w:line="259" w:lineRule="auto"/>
        <w:rPr>
          <w:color w:val="000000"/>
        </w:rPr>
      </w:pPr>
      <w:r w:rsidRPr="5E37808E">
        <w:rPr>
          <w:color w:val="000000"/>
        </w:rPr>
        <w:t>Bert Wylin</w:t>
      </w:r>
      <w:r w:rsidRPr="5E37808E" w:rsidR="67D1171E">
        <w:rPr>
          <w:color w:val="000000"/>
        </w:rPr>
        <w:t xml:space="preserve"> (Televic / AssessmentQ)</w:t>
      </w:r>
    </w:p>
    <w:p w:rsidRPr="001E0937" w:rsidR="00EF3ED5" w:rsidP="000C5527" w:rsidRDefault="605EFA41" w14:paraId="6BCA6AC6" w14:textId="77777777">
      <w:pPr>
        <w:pStyle w:val="ListParagraph"/>
        <w:numPr>
          <w:ilvl w:val="0"/>
          <w:numId w:val="2"/>
        </w:numPr>
        <w:spacing w:line="259" w:lineRule="auto"/>
        <w:rPr>
          <w:color w:val="000000"/>
        </w:rPr>
      </w:pPr>
      <w:r w:rsidRPr="5E37808E">
        <w:rPr>
          <w:color w:val="000000"/>
        </w:rPr>
        <w:t>Peter Dalemans (Gemeenschapsonderwijs / product owner data)</w:t>
      </w:r>
    </w:p>
    <w:p w:rsidRPr="00BB40DA" w:rsidR="1F78F33B" w:rsidP="000C5527" w:rsidRDefault="007643B8" w14:paraId="3847080B" w14:textId="5FD43B17">
      <w:pPr>
        <w:pStyle w:val="ListParagraph"/>
        <w:numPr>
          <w:ilvl w:val="0"/>
          <w:numId w:val="2"/>
        </w:numPr>
        <w:spacing w:line="259" w:lineRule="auto"/>
        <w:rPr>
          <w:color w:val="000000"/>
          <w:lang w:val="en-GB"/>
        </w:rPr>
      </w:pPr>
      <w:r w:rsidRPr="00BB40DA">
        <w:rPr>
          <w:color w:val="000000"/>
          <w:lang w:val="en-GB"/>
        </w:rPr>
        <w:t xml:space="preserve">Sigrid Van </w:t>
      </w:r>
      <w:proofErr w:type="spellStart"/>
      <w:r w:rsidRPr="00BB40DA">
        <w:rPr>
          <w:color w:val="000000"/>
          <w:lang w:val="en-GB"/>
        </w:rPr>
        <w:t>Muylders</w:t>
      </w:r>
      <w:proofErr w:type="spellEnd"/>
      <w:r w:rsidRPr="00BB40DA">
        <w:rPr>
          <w:color w:val="000000"/>
          <w:lang w:val="en-GB"/>
        </w:rPr>
        <w:t xml:space="preserve"> (</w:t>
      </w:r>
      <w:proofErr w:type="spellStart"/>
      <w:r w:rsidRPr="00BB40DA">
        <w:rPr>
          <w:color w:val="000000"/>
          <w:lang w:val="en-GB"/>
        </w:rPr>
        <w:t>Departement</w:t>
      </w:r>
      <w:proofErr w:type="spellEnd"/>
      <w:r w:rsidRPr="00BB40DA">
        <w:rPr>
          <w:color w:val="000000"/>
          <w:lang w:val="en-GB"/>
        </w:rPr>
        <w:t xml:space="preserve"> </w:t>
      </w:r>
      <w:proofErr w:type="spellStart"/>
      <w:r w:rsidRPr="00BB40DA">
        <w:rPr>
          <w:color w:val="000000"/>
          <w:lang w:val="en-GB"/>
        </w:rPr>
        <w:t>sociale</w:t>
      </w:r>
      <w:proofErr w:type="spellEnd"/>
      <w:r w:rsidRPr="00BB40DA">
        <w:rPr>
          <w:color w:val="000000"/>
          <w:lang w:val="en-GB"/>
        </w:rPr>
        <w:t xml:space="preserve"> </w:t>
      </w:r>
      <w:proofErr w:type="spellStart"/>
      <w:r w:rsidRPr="00BB40DA">
        <w:rPr>
          <w:color w:val="000000"/>
          <w:lang w:val="en-GB"/>
        </w:rPr>
        <w:t>economie</w:t>
      </w:r>
      <w:proofErr w:type="spellEnd"/>
      <w:r w:rsidRPr="00BB40DA" w:rsidR="00373F1C">
        <w:rPr>
          <w:color w:val="000000"/>
          <w:lang w:val="en-GB"/>
        </w:rPr>
        <w:t>/</w:t>
      </w:r>
      <w:r w:rsidRPr="00BB40DA" w:rsidR="00BB40DA">
        <w:rPr>
          <w:color w:val="000000"/>
          <w:lang w:val="en-GB"/>
        </w:rPr>
        <w:t xml:space="preserve"> business owner </w:t>
      </w:r>
      <w:proofErr w:type="spellStart"/>
      <w:r w:rsidR="00BB40DA">
        <w:rPr>
          <w:color w:val="000000"/>
          <w:lang w:val="en-GB"/>
        </w:rPr>
        <w:t>beroepskwalificerende</w:t>
      </w:r>
      <w:proofErr w:type="spellEnd"/>
      <w:r w:rsidR="00BB40DA">
        <w:rPr>
          <w:color w:val="000000"/>
          <w:lang w:val="en-GB"/>
        </w:rPr>
        <w:t xml:space="preserve"> </w:t>
      </w:r>
      <w:proofErr w:type="spellStart"/>
      <w:r w:rsidR="00BB40DA">
        <w:rPr>
          <w:color w:val="000000"/>
          <w:lang w:val="en-GB"/>
        </w:rPr>
        <w:t>objecten</w:t>
      </w:r>
      <w:proofErr w:type="spellEnd"/>
      <w:r w:rsidRPr="00BB40DA">
        <w:rPr>
          <w:color w:val="000000"/>
          <w:lang w:val="en-GB"/>
        </w:rPr>
        <w:t>)</w:t>
      </w:r>
    </w:p>
    <w:p w:rsidR="1F78F33B" w:rsidP="000C5527" w:rsidRDefault="008846BF" w14:paraId="1EB69113" w14:textId="3D5F94EB">
      <w:pPr>
        <w:pStyle w:val="ListParagraph"/>
        <w:numPr>
          <w:ilvl w:val="0"/>
          <w:numId w:val="2"/>
        </w:numPr>
        <w:spacing w:line="259" w:lineRule="auto"/>
        <w:rPr>
          <w:color w:val="000000"/>
        </w:rPr>
      </w:pPr>
      <w:r>
        <w:rPr>
          <w:color w:val="000000"/>
        </w:rPr>
        <w:t xml:space="preserve">Jolien Rogge (VDAB/ </w:t>
      </w:r>
      <w:r w:rsidR="00695BE0">
        <w:rPr>
          <w:color w:val="000000"/>
        </w:rPr>
        <w:t>competitieversterking)</w:t>
      </w:r>
    </w:p>
    <w:p w:rsidRPr="00F526A8" w:rsidR="000351AE" w:rsidP="000C5527" w:rsidRDefault="7ED4F54A" w14:paraId="004C252D" w14:textId="77777777">
      <w:pPr>
        <w:pStyle w:val="ListParagraph"/>
        <w:numPr>
          <w:ilvl w:val="0"/>
          <w:numId w:val="2"/>
        </w:numPr>
        <w:spacing w:line="259" w:lineRule="auto"/>
        <w:rPr>
          <w:color w:val="000000"/>
        </w:rPr>
      </w:pPr>
      <w:r w:rsidRPr="5E37808E">
        <w:rPr>
          <w:color w:val="000000"/>
        </w:rPr>
        <w:t>Rudy Vansweevelt (VDAB / expert ontwikkeling nieuwe dienstverlening)</w:t>
      </w:r>
    </w:p>
    <w:p w:rsidR="000E1732" w:rsidP="000C5527" w:rsidRDefault="1D8DDEE4" w14:paraId="0000007E" w14:textId="77777777">
      <w:pPr>
        <w:pStyle w:val="heading26"/>
        <w:numPr>
          <w:ilvl w:val="1"/>
          <w:numId w:val="10"/>
        </w:numPr>
      </w:pPr>
      <w:bookmarkStart w:name="_Toc128467875" w:id="4"/>
      <w:bookmarkStart w:name="_Toc130304282" w:id="5"/>
      <w:r>
        <w:t>Agenda</w:t>
      </w:r>
      <w:bookmarkEnd w:id="4"/>
      <w:bookmarkEnd w:id="5"/>
    </w:p>
    <w:tbl>
      <w:tblPr>
        <w:tblStyle w:val="NormalTable6"/>
        <w:tblW w:w="7080" w:type="dxa"/>
        <w:tblInd w:w="72" w:type="dxa"/>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Look w:val="0600" w:firstRow="0" w:lastRow="0" w:firstColumn="0" w:lastColumn="0" w:noHBand="1" w:noVBand="1"/>
      </w:tblPr>
      <w:tblGrid>
        <w:gridCol w:w="1935"/>
        <w:gridCol w:w="5145"/>
      </w:tblGrid>
      <w:tr w:rsidR="000E1732" w:rsidTr="5E37808E" w14:paraId="62B7D176" w14:textId="77777777">
        <w:trPr>
          <w:cantSplit/>
          <w:trHeight w:val="25"/>
        </w:trPr>
        <w:tc>
          <w:tcPr>
            <w:tcW w:w="1935" w:type="dxa"/>
            <w:tcMar>
              <w:top w:w="140" w:type="dxa"/>
              <w:left w:w="140" w:type="dxa"/>
              <w:bottom w:w="140" w:type="dxa"/>
              <w:right w:w="140" w:type="dxa"/>
            </w:tcMar>
          </w:tcPr>
          <w:p w:rsidR="000E1732" w:rsidRDefault="000C5527" w14:paraId="0000007F" w14:textId="336BA594">
            <w:pPr>
              <w:pStyle w:val="Normal6"/>
            </w:pPr>
            <w:r>
              <w:t>13u</w:t>
            </w:r>
            <w:r w:rsidR="00054995">
              <w:t>0</w:t>
            </w:r>
            <w:r>
              <w:t>5 - 13u</w:t>
            </w:r>
            <w:r w:rsidR="006C2794">
              <w:t>1</w:t>
            </w:r>
            <w:r>
              <w:t>5</w:t>
            </w:r>
          </w:p>
        </w:tc>
        <w:tc>
          <w:tcPr>
            <w:tcW w:w="5145" w:type="dxa"/>
            <w:tcMar>
              <w:top w:w="140" w:type="dxa"/>
              <w:left w:w="140" w:type="dxa"/>
              <w:bottom w:w="140" w:type="dxa"/>
              <w:right w:w="140" w:type="dxa"/>
            </w:tcMar>
          </w:tcPr>
          <w:p w:rsidR="000E1732" w:rsidRDefault="000C5527" w14:paraId="00000080" w14:textId="77777777">
            <w:pPr>
              <w:pStyle w:val="Normal6"/>
            </w:pPr>
            <w:r>
              <w:t>Introductie</w:t>
            </w:r>
          </w:p>
        </w:tc>
      </w:tr>
      <w:tr w:rsidR="000E1732" w:rsidTr="5E37808E" w14:paraId="262D569E" w14:textId="77777777">
        <w:trPr>
          <w:cantSplit/>
          <w:trHeight w:val="25"/>
        </w:trPr>
        <w:tc>
          <w:tcPr>
            <w:tcW w:w="1935" w:type="dxa"/>
            <w:tcMar>
              <w:top w:w="140" w:type="dxa"/>
              <w:left w:w="140" w:type="dxa"/>
              <w:bottom w:w="140" w:type="dxa"/>
              <w:right w:w="140" w:type="dxa"/>
            </w:tcMar>
          </w:tcPr>
          <w:p w:rsidR="000E1732" w:rsidRDefault="000C5527" w14:paraId="00000081" w14:textId="29EF0D42">
            <w:pPr>
              <w:pStyle w:val="Normal6"/>
            </w:pPr>
            <w:r>
              <w:t>13u</w:t>
            </w:r>
            <w:r w:rsidR="006C2794">
              <w:t>1</w:t>
            </w:r>
            <w:r>
              <w:t>5 - 13u</w:t>
            </w:r>
            <w:r w:rsidR="00FD46E3">
              <w:t>3</w:t>
            </w:r>
            <w:r w:rsidR="006C2794">
              <w:t>5</w:t>
            </w:r>
          </w:p>
        </w:tc>
        <w:tc>
          <w:tcPr>
            <w:tcW w:w="5145" w:type="dxa"/>
            <w:tcMar>
              <w:top w:w="140" w:type="dxa"/>
              <w:left w:w="140" w:type="dxa"/>
              <w:bottom w:w="140" w:type="dxa"/>
              <w:right w:w="140" w:type="dxa"/>
            </w:tcMar>
          </w:tcPr>
          <w:p w:rsidR="000E1732" w:rsidRDefault="00A01B47" w14:paraId="00000082" w14:textId="139FB6D9">
            <w:pPr>
              <w:pStyle w:val="Normal6"/>
            </w:pPr>
            <w:r>
              <w:t>Aanleiding en context</w:t>
            </w:r>
          </w:p>
        </w:tc>
      </w:tr>
      <w:tr w:rsidR="000E1732" w:rsidTr="5E37808E" w14:paraId="0E8CF6C3" w14:textId="77777777">
        <w:trPr>
          <w:cantSplit/>
          <w:trHeight w:val="25"/>
        </w:trPr>
        <w:tc>
          <w:tcPr>
            <w:tcW w:w="1935" w:type="dxa"/>
            <w:tcMar>
              <w:top w:w="140" w:type="dxa"/>
              <w:left w:w="140" w:type="dxa"/>
              <w:bottom w:w="140" w:type="dxa"/>
              <w:right w:w="140" w:type="dxa"/>
            </w:tcMar>
          </w:tcPr>
          <w:p w:rsidR="000E1732" w:rsidRDefault="000C5527" w14:paraId="00000083" w14:textId="1D2A32D4">
            <w:pPr>
              <w:pStyle w:val="Normal6"/>
            </w:pPr>
            <w:r>
              <w:t>13u</w:t>
            </w:r>
            <w:r w:rsidR="001A1861">
              <w:t>3</w:t>
            </w:r>
            <w:r w:rsidR="006C2794">
              <w:t>5</w:t>
            </w:r>
            <w:r>
              <w:t xml:space="preserve"> - 1</w:t>
            </w:r>
            <w:r w:rsidR="006C2794">
              <w:t>3</w:t>
            </w:r>
            <w:r>
              <w:t>u</w:t>
            </w:r>
            <w:r w:rsidR="006C2794">
              <w:t>4</w:t>
            </w:r>
            <w:r>
              <w:t>0</w:t>
            </w:r>
          </w:p>
        </w:tc>
        <w:tc>
          <w:tcPr>
            <w:tcW w:w="5145" w:type="dxa"/>
            <w:tcMar>
              <w:top w:w="140" w:type="dxa"/>
              <w:left w:w="140" w:type="dxa"/>
              <w:bottom w:w="140" w:type="dxa"/>
              <w:right w:w="140" w:type="dxa"/>
            </w:tcMar>
          </w:tcPr>
          <w:p w:rsidR="000E1732" w:rsidRDefault="001A1861" w14:paraId="00000084" w14:textId="0C2E5495">
            <w:pPr>
              <w:pStyle w:val="Normal6"/>
            </w:pPr>
            <w:r>
              <w:t>Samenvatting business werkgroep</w:t>
            </w:r>
          </w:p>
        </w:tc>
      </w:tr>
      <w:tr w:rsidR="000E1732" w:rsidTr="5E37808E" w14:paraId="3744F3AA" w14:textId="77777777">
        <w:trPr>
          <w:cantSplit/>
          <w:trHeight w:val="25"/>
        </w:trPr>
        <w:tc>
          <w:tcPr>
            <w:tcW w:w="1935" w:type="dxa"/>
            <w:tcMar>
              <w:top w:w="140" w:type="dxa"/>
              <w:left w:w="140" w:type="dxa"/>
              <w:bottom w:w="140" w:type="dxa"/>
              <w:right w:w="140" w:type="dxa"/>
            </w:tcMar>
          </w:tcPr>
          <w:p w:rsidR="000E1732" w:rsidRDefault="000C5527" w14:paraId="00000085" w14:textId="26CF61FB">
            <w:pPr>
              <w:pStyle w:val="Normal6"/>
            </w:pPr>
            <w:r>
              <w:t>1</w:t>
            </w:r>
            <w:r w:rsidR="00FB4D4A">
              <w:t>3</w:t>
            </w:r>
            <w:r>
              <w:t>u</w:t>
            </w:r>
            <w:r w:rsidR="00FB4D4A">
              <w:t>4</w:t>
            </w:r>
            <w:r>
              <w:t>0 - 1</w:t>
            </w:r>
            <w:r w:rsidR="0091262C">
              <w:t>4</w:t>
            </w:r>
            <w:r>
              <w:t>u</w:t>
            </w:r>
            <w:r w:rsidR="0091262C">
              <w:t>00</w:t>
            </w:r>
          </w:p>
        </w:tc>
        <w:tc>
          <w:tcPr>
            <w:tcW w:w="5145" w:type="dxa"/>
            <w:tcMar>
              <w:top w:w="140" w:type="dxa"/>
              <w:left w:w="140" w:type="dxa"/>
              <w:bottom w:w="140" w:type="dxa"/>
              <w:right w:w="140" w:type="dxa"/>
            </w:tcMar>
          </w:tcPr>
          <w:p w:rsidR="000E1732" w:rsidRDefault="0091262C" w14:paraId="00000086" w14:textId="7C4AC8E5">
            <w:pPr>
              <w:pStyle w:val="Normal6"/>
            </w:pPr>
            <w:r>
              <w:t>UML</w:t>
            </w:r>
          </w:p>
        </w:tc>
      </w:tr>
      <w:tr w:rsidR="000E1732" w:rsidTr="5E37808E" w14:paraId="2473FE50" w14:textId="77777777">
        <w:trPr>
          <w:cantSplit/>
          <w:trHeight w:val="25"/>
        </w:trPr>
        <w:tc>
          <w:tcPr>
            <w:tcW w:w="1935" w:type="dxa"/>
            <w:tcMar>
              <w:top w:w="140" w:type="dxa"/>
              <w:left w:w="140" w:type="dxa"/>
              <w:bottom w:w="140" w:type="dxa"/>
              <w:right w:w="140" w:type="dxa"/>
            </w:tcMar>
          </w:tcPr>
          <w:p w:rsidR="000E1732" w:rsidRDefault="000C5527" w14:paraId="00000089" w14:textId="36B5B113">
            <w:pPr>
              <w:pStyle w:val="Normal6"/>
            </w:pPr>
            <w:r>
              <w:t>1</w:t>
            </w:r>
            <w:r w:rsidR="0091262C">
              <w:t>4</w:t>
            </w:r>
            <w:r>
              <w:t>u</w:t>
            </w:r>
            <w:r w:rsidR="0091262C">
              <w:t>00</w:t>
            </w:r>
            <w:r>
              <w:t xml:space="preserve"> - 14u</w:t>
            </w:r>
            <w:r w:rsidR="0091262C">
              <w:t>2</w:t>
            </w:r>
            <w:r w:rsidR="00FB4D4A">
              <w:t>0</w:t>
            </w:r>
          </w:p>
        </w:tc>
        <w:tc>
          <w:tcPr>
            <w:tcW w:w="5145" w:type="dxa"/>
            <w:tcMar>
              <w:top w:w="140" w:type="dxa"/>
              <w:left w:w="140" w:type="dxa"/>
              <w:bottom w:w="140" w:type="dxa"/>
              <w:right w:w="140" w:type="dxa"/>
            </w:tcMar>
          </w:tcPr>
          <w:p w:rsidR="000E1732" w:rsidRDefault="0091262C" w14:paraId="0000008A" w14:textId="7BDE1473">
            <w:pPr>
              <w:pStyle w:val="Normal6"/>
            </w:pPr>
            <w:r>
              <w:t>Onze aanpak</w:t>
            </w:r>
          </w:p>
        </w:tc>
      </w:tr>
      <w:tr w:rsidR="000E1732" w:rsidTr="5E37808E" w14:paraId="38A5AA6A" w14:textId="77777777">
        <w:trPr>
          <w:cantSplit/>
          <w:trHeight w:val="25"/>
        </w:trPr>
        <w:tc>
          <w:tcPr>
            <w:tcW w:w="1935" w:type="dxa"/>
            <w:tcMar>
              <w:top w:w="140" w:type="dxa"/>
              <w:left w:w="140" w:type="dxa"/>
              <w:bottom w:w="140" w:type="dxa"/>
              <w:right w:w="140" w:type="dxa"/>
            </w:tcMar>
          </w:tcPr>
          <w:p w:rsidR="000E1732" w:rsidRDefault="000C5527" w14:paraId="0000008B" w14:textId="68DF041E">
            <w:pPr>
              <w:pStyle w:val="Normal6"/>
            </w:pPr>
            <w:r>
              <w:t>14u</w:t>
            </w:r>
            <w:r w:rsidR="0091262C">
              <w:t>2</w:t>
            </w:r>
            <w:r w:rsidR="00FB4D4A">
              <w:t>0</w:t>
            </w:r>
            <w:r>
              <w:t xml:space="preserve"> - 14u</w:t>
            </w:r>
            <w:r w:rsidR="0091262C">
              <w:t>30</w:t>
            </w:r>
          </w:p>
        </w:tc>
        <w:tc>
          <w:tcPr>
            <w:tcW w:w="5145" w:type="dxa"/>
            <w:tcMar>
              <w:top w:w="140" w:type="dxa"/>
              <w:left w:w="140" w:type="dxa"/>
              <w:bottom w:w="140" w:type="dxa"/>
              <w:right w:w="140" w:type="dxa"/>
            </w:tcMar>
          </w:tcPr>
          <w:p w:rsidR="000E1732" w:rsidRDefault="000C5527" w14:paraId="0000008C" w14:textId="77777777">
            <w:pPr>
              <w:pStyle w:val="Normal6"/>
            </w:pPr>
            <w:r>
              <w:t>Pauze</w:t>
            </w:r>
          </w:p>
        </w:tc>
      </w:tr>
      <w:tr w:rsidR="000E1732" w:rsidTr="5E37808E" w14:paraId="3A9773F8" w14:textId="77777777">
        <w:trPr>
          <w:cantSplit/>
          <w:trHeight w:val="25"/>
        </w:trPr>
        <w:tc>
          <w:tcPr>
            <w:tcW w:w="1935" w:type="dxa"/>
            <w:tcMar>
              <w:top w:w="140" w:type="dxa"/>
              <w:left w:w="140" w:type="dxa"/>
              <w:bottom w:w="140" w:type="dxa"/>
              <w:right w:w="140" w:type="dxa"/>
            </w:tcMar>
          </w:tcPr>
          <w:p w:rsidR="000E1732" w:rsidRDefault="000C5527" w14:paraId="0000008D" w14:textId="799C016A">
            <w:pPr>
              <w:pStyle w:val="Normal6"/>
            </w:pPr>
            <w:r>
              <w:t>14u</w:t>
            </w:r>
            <w:r w:rsidR="0091262C">
              <w:t>30</w:t>
            </w:r>
            <w:r>
              <w:t xml:space="preserve"> - 1</w:t>
            </w:r>
            <w:r w:rsidR="001A41E1">
              <w:t>5</w:t>
            </w:r>
            <w:r>
              <w:t>u</w:t>
            </w:r>
            <w:r w:rsidR="001A41E1">
              <w:t>3</w:t>
            </w:r>
            <w:r w:rsidR="0091262C">
              <w:t>0</w:t>
            </w:r>
          </w:p>
        </w:tc>
        <w:tc>
          <w:tcPr>
            <w:tcW w:w="5145" w:type="dxa"/>
            <w:tcMar>
              <w:top w:w="140" w:type="dxa"/>
              <w:left w:w="140" w:type="dxa"/>
              <w:bottom w:w="140" w:type="dxa"/>
              <w:right w:w="140" w:type="dxa"/>
            </w:tcMar>
          </w:tcPr>
          <w:p w:rsidR="000E1732" w:rsidRDefault="0091262C" w14:paraId="0000008E" w14:textId="6221A119">
            <w:pPr>
              <w:pStyle w:val="Normal6"/>
            </w:pPr>
            <w:r>
              <w:t xml:space="preserve">Sneuvelmodel adhv </w:t>
            </w:r>
            <w:r w:rsidR="001F0843">
              <w:t>bestaande use cases</w:t>
            </w:r>
          </w:p>
        </w:tc>
      </w:tr>
      <w:tr w:rsidR="000E1732" w:rsidTr="5E37808E" w14:paraId="739879B9" w14:textId="77777777">
        <w:trPr>
          <w:cantSplit/>
          <w:trHeight w:val="25"/>
        </w:trPr>
        <w:tc>
          <w:tcPr>
            <w:tcW w:w="1935" w:type="dxa"/>
            <w:tcMar>
              <w:top w:w="140" w:type="dxa"/>
              <w:left w:w="140" w:type="dxa"/>
              <w:bottom w:w="140" w:type="dxa"/>
              <w:right w:w="140" w:type="dxa"/>
            </w:tcMar>
          </w:tcPr>
          <w:p w:rsidR="000E1732" w:rsidRDefault="1D8DDEE4" w14:paraId="0000008F" w14:textId="66C987DE">
            <w:pPr>
              <w:pStyle w:val="Normal6"/>
            </w:pPr>
            <w:r>
              <w:t>1</w:t>
            </w:r>
            <w:r w:rsidR="11E38C4F">
              <w:t>5</w:t>
            </w:r>
            <w:r>
              <w:t>u</w:t>
            </w:r>
            <w:r w:rsidR="11E38C4F">
              <w:t>3</w:t>
            </w:r>
            <w:r w:rsidR="001F0843">
              <w:t>0</w:t>
            </w:r>
            <w:r>
              <w:t xml:space="preserve"> - 16u</w:t>
            </w:r>
            <w:r w:rsidR="11E38C4F">
              <w:t>00</w:t>
            </w:r>
            <w:r>
              <w:t xml:space="preserve"> </w:t>
            </w:r>
          </w:p>
        </w:tc>
        <w:tc>
          <w:tcPr>
            <w:tcW w:w="5145" w:type="dxa"/>
            <w:tcMar>
              <w:top w:w="140" w:type="dxa"/>
              <w:left w:w="140" w:type="dxa"/>
              <w:bottom w:w="140" w:type="dxa"/>
              <w:right w:w="140" w:type="dxa"/>
            </w:tcMar>
          </w:tcPr>
          <w:p w:rsidR="000E1732" w:rsidRDefault="000C5527" w14:paraId="00000090" w14:textId="77777777">
            <w:pPr>
              <w:pStyle w:val="Normal6"/>
            </w:pPr>
            <w:r>
              <w:t>Q&amp;A en volgende stappen</w:t>
            </w:r>
          </w:p>
        </w:tc>
      </w:tr>
    </w:tbl>
    <w:p w:rsidR="000E1732" w:rsidP="000C5527" w:rsidRDefault="1D8DDEE4" w14:paraId="00000092" w14:textId="77777777">
      <w:pPr>
        <w:pStyle w:val="heading16"/>
        <w:numPr>
          <w:ilvl w:val="0"/>
          <w:numId w:val="10"/>
        </w:numPr>
      </w:pPr>
      <w:bookmarkStart w:name="_Toc128467876" w:id="6"/>
      <w:bookmarkStart w:name="_Toc130304283" w:id="7"/>
      <w:r>
        <w:t>Inleiding</w:t>
      </w:r>
      <w:bookmarkEnd w:id="6"/>
      <w:bookmarkEnd w:id="7"/>
    </w:p>
    <w:p w:rsidR="00C20FC0" w:rsidRDefault="1D8DDEE4" w14:paraId="19EF0469" w14:textId="77777777">
      <w:pPr>
        <w:pStyle w:val="Normal6"/>
      </w:pPr>
      <w:r>
        <w:t xml:space="preserve">Het doel van de </w:t>
      </w:r>
      <w:r w:rsidR="003B006D">
        <w:t>eerste thematische w</w:t>
      </w:r>
      <w:r>
        <w:t xml:space="preserve">erkgroep voor OSLO </w:t>
      </w:r>
      <w:r w:rsidR="2C7326BE">
        <w:t>leercredential</w:t>
      </w:r>
      <w:r>
        <w:t xml:space="preserve"> was het toelichten van het </w:t>
      </w:r>
      <w:r w:rsidR="00001390">
        <w:t>sneuvelmodel aan de hand van use cases</w:t>
      </w:r>
      <w:r w:rsidR="00824308">
        <w:t xml:space="preserve"> en om een overzicht te geven van de bestaande standaarden die van toepassing zijn</w:t>
      </w:r>
      <w:r>
        <w:t xml:space="preserve">. </w:t>
      </w:r>
    </w:p>
    <w:p w:rsidR="000E1732" w:rsidRDefault="00824308" w14:paraId="00000093" w14:textId="1D92BC34">
      <w:pPr>
        <w:pStyle w:val="Normal6"/>
      </w:pPr>
      <w:r>
        <w:t>We zijn gestart met een samenvatting van de business werk</w:t>
      </w:r>
      <w:r w:rsidR="00452152">
        <w:t xml:space="preserve">groep. Dit werd gevolgd door een introductie </w:t>
      </w:r>
      <w:r w:rsidR="00F1573D">
        <w:t xml:space="preserve">over UML en een toelichting over onze aanpak en de verschillende </w:t>
      </w:r>
      <w:r w:rsidR="00977EF3">
        <w:t xml:space="preserve">bestaande </w:t>
      </w:r>
      <w:r w:rsidR="00F1573D">
        <w:t xml:space="preserve">standaarden. </w:t>
      </w:r>
      <w:r w:rsidR="0044589B">
        <w:t xml:space="preserve">Tot slot werd het sneuvelmodel voorgesteld en werd hierover zoveel mogelijk input </w:t>
      </w:r>
      <w:r w:rsidR="00C20FC0">
        <w:t>uit de werkgroep gecapteerd.</w:t>
      </w:r>
    </w:p>
    <w:p w:rsidR="000E1732" w:rsidP="000C5527" w:rsidRDefault="003C490D" w14:paraId="00000094" w14:textId="1B47CF26">
      <w:pPr>
        <w:pStyle w:val="heading26"/>
        <w:numPr>
          <w:ilvl w:val="1"/>
          <w:numId w:val="10"/>
        </w:numPr>
      </w:pPr>
      <w:bookmarkStart w:name="_Toc130304284" w:id="8"/>
      <w:r>
        <w:t>Aanleiding en context</w:t>
      </w:r>
      <w:bookmarkEnd w:id="8"/>
    </w:p>
    <w:p w:rsidR="000E1732" w:rsidRDefault="000C5527" w14:paraId="00000095" w14:textId="14E4E84A">
      <w:pPr>
        <w:pStyle w:val="Normal6"/>
      </w:pPr>
      <w:r>
        <w:rPr>
          <w:i/>
        </w:rPr>
        <w:t xml:space="preserve">We verwijzen naar slides 8 – </w:t>
      </w:r>
      <w:r w:rsidR="003C490D">
        <w:rPr>
          <w:i/>
        </w:rPr>
        <w:t>20</w:t>
      </w:r>
      <w:r>
        <w:rPr>
          <w:i/>
        </w:rPr>
        <w:t xml:space="preserve"> voor meer informatie.</w:t>
      </w:r>
    </w:p>
    <w:p w:rsidR="00D91E0A" w:rsidP="21C27C47" w:rsidRDefault="3C9F5A71" w14:paraId="1AA32910" w14:textId="76C5469B">
      <w:pPr>
        <w:pStyle w:val="paragraph"/>
        <w:spacing w:beforeAutospacing="off" w:after="0" w:afterAutospacing="off"/>
        <w:jc w:val="both"/>
        <w:textAlignment w:val="baseline"/>
        <w:rPr>
          <w:rStyle w:val="eop"/>
          <w:rFonts w:ascii="Calibri" w:hAnsi="Calibri" w:cs="" w:asciiTheme="minorAscii" w:hAnsiTheme="minorAscii" w:cstheme="minorBidi"/>
          <w:sz w:val="22"/>
          <w:szCs w:val="22"/>
          <w:lang w:val="nl-BE"/>
        </w:rPr>
      </w:pPr>
      <w:r w:rsidRPr="21C27C47" w:rsidR="677B04BE">
        <w:rPr>
          <w:rStyle w:val="normaltextrun"/>
          <w:rFonts w:ascii="Calibri" w:hAnsi="Calibri" w:cs="" w:asciiTheme="minorAscii" w:hAnsiTheme="minorAscii" w:cstheme="minorBidi"/>
          <w:sz w:val="22"/>
          <w:szCs w:val="22"/>
          <w:lang w:val="nl-BE"/>
        </w:rPr>
        <w:t xml:space="preserve">Vandaag kunnen we makkelijk persoonsgegevens uitwisselen tussen verschillende authentieke bronnen </w:t>
      </w:r>
      <w:r w:rsidRPr="21C27C47" w:rsidR="47F7DF54">
        <w:rPr>
          <w:rStyle w:val="normaltextrun"/>
          <w:rFonts w:ascii="Calibri" w:hAnsi="Calibri" w:cs="" w:asciiTheme="minorAscii" w:hAnsiTheme="minorAscii" w:cstheme="minorBidi"/>
          <w:sz w:val="22"/>
          <w:szCs w:val="22"/>
          <w:lang w:val="nl-BE"/>
        </w:rPr>
        <w:t xml:space="preserve">en overheidscontext </w:t>
      </w:r>
      <w:r w:rsidRPr="21C27C47" w:rsidR="677B04BE">
        <w:rPr>
          <w:rStyle w:val="normaltextrun"/>
          <w:rFonts w:ascii="Calibri" w:hAnsi="Calibri" w:cs="" w:asciiTheme="minorAscii" w:hAnsiTheme="minorAscii" w:cstheme="minorBidi"/>
          <w:sz w:val="22"/>
          <w:szCs w:val="22"/>
          <w:lang w:val="nl-BE"/>
        </w:rPr>
        <w:t xml:space="preserve">via MAGDA. Wanneer daar ook </w:t>
      </w:r>
      <w:r w:rsidRPr="21C27C47" w:rsidR="677B04BE">
        <w:rPr>
          <w:rStyle w:val="normaltextrun"/>
          <w:rFonts w:ascii="Calibri" w:hAnsi="Calibri" w:cs="" w:asciiTheme="minorAscii" w:hAnsiTheme="minorAscii" w:cstheme="minorBidi"/>
          <w:sz w:val="22"/>
          <w:szCs w:val="22"/>
          <w:lang w:val="nl-BE"/>
        </w:rPr>
        <w:t>prive</w:t>
      </w:r>
      <w:r w:rsidRPr="21C27C47" w:rsidR="677B04BE">
        <w:rPr>
          <w:rStyle w:val="normaltextrun"/>
          <w:rFonts w:ascii="Calibri" w:hAnsi="Calibri" w:cs="" w:asciiTheme="minorAscii" w:hAnsiTheme="minorAscii" w:cstheme="minorBidi"/>
          <w:sz w:val="22"/>
          <w:szCs w:val="22"/>
          <w:lang w:val="nl-BE"/>
        </w:rPr>
        <w:t>-actoren tussenkomen dan verloopt dit al iets moeilijker</w:t>
      </w:r>
      <w:r w:rsidRPr="21C27C47" w:rsidR="71790416">
        <w:rPr>
          <w:rStyle w:val="normaltextrun"/>
          <w:rFonts w:ascii="Calibri" w:hAnsi="Calibri" w:cs="" w:asciiTheme="minorAscii" w:hAnsiTheme="minorAscii" w:cstheme="minorBidi"/>
          <w:sz w:val="22"/>
          <w:szCs w:val="22"/>
          <w:lang w:val="nl-BE"/>
        </w:rPr>
        <w:t xml:space="preserve"> en</w:t>
      </w:r>
      <w:r w:rsidRPr="21C27C47" w:rsidR="71790416">
        <w:rPr>
          <w:rStyle w:val="normaltextrun"/>
          <w:rFonts w:ascii="Calibri" w:hAnsi="Calibri" w:cs="" w:asciiTheme="minorAscii" w:hAnsiTheme="minorAscii" w:cstheme="minorBidi"/>
          <w:sz w:val="22"/>
          <w:szCs w:val="22"/>
          <w:lang w:val="nl-BE"/>
        </w:rPr>
        <w:t xml:space="preserve"> </w:t>
      </w:r>
      <w:r w:rsidRPr="21C27C47" w:rsidR="71790416">
        <w:rPr>
          <w:rStyle w:val="normaltextrun"/>
          <w:rFonts w:ascii="Calibri" w:hAnsi="Calibri" w:cs="" w:asciiTheme="minorAscii" w:hAnsiTheme="minorAscii" w:cstheme="minorBidi"/>
          <w:sz w:val="22"/>
          <w:szCs w:val="22"/>
          <w:lang w:val="nl-BE"/>
        </w:rPr>
        <w:t xml:space="preserve">is dit juridisch vaak niet </w:t>
      </w:r>
      <w:r w:rsidRPr="21C27C47" w:rsidR="71790416">
        <w:rPr>
          <w:rStyle w:val="normaltextrun"/>
          <w:rFonts w:ascii="Calibri" w:hAnsi="Calibri" w:cs="" w:asciiTheme="minorAscii" w:hAnsiTheme="minorAscii" w:cstheme="minorBidi"/>
          <w:sz w:val="22"/>
          <w:szCs w:val="22"/>
          <w:lang w:val="nl-BE"/>
        </w:rPr>
        <w:t>m</w:t>
      </w:r>
      <w:r w:rsidRPr="21C27C47" w:rsidR="71790416">
        <w:rPr>
          <w:rStyle w:val="normaltextrun"/>
          <w:rFonts w:ascii="Calibri" w:hAnsi="Calibri" w:cs="" w:asciiTheme="minorAscii" w:hAnsiTheme="minorAscii" w:cstheme="minorBidi"/>
          <w:sz w:val="22"/>
          <w:szCs w:val="22"/>
          <w:lang w:val="nl-BE"/>
        </w:rPr>
        <w:t>ogelijk</w:t>
      </w:r>
      <w:r w:rsidRPr="21C27C47" w:rsidR="677B04BE">
        <w:rPr>
          <w:rStyle w:val="normaltextrun"/>
          <w:rFonts w:ascii="Calibri" w:hAnsi="Calibri" w:cs="" w:asciiTheme="minorAscii" w:hAnsiTheme="minorAscii" w:cstheme="minorBidi"/>
          <w:sz w:val="22"/>
          <w:szCs w:val="22"/>
          <w:lang w:val="nl-BE"/>
        </w:rPr>
        <w:t xml:space="preserve"> </w:t>
      </w:r>
      <w:r w:rsidRPr="21C27C47" w:rsidR="677B04BE">
        <w:rPr>
          <w:rStyle w:val="normaltextrun"/>
          <w:rFonts w:ascii="Calibri" w:hAnsi="Calibri" w:cs="" w:asciiTheme="minorAscii" w:hAnsiTheme="minorAscii" w:cstheme="minorBidi"/>
          <w:sz w:val="22"/>
          <w:szCs w:val="22"/>
          <w:lang w:val="nl-BE"/>
        </w:rPr>
        <w:t>.</w:t>
      </w:r>
      <w:r w:rsidRPr="21C27C47" w:rsidR="677B04BE">
        <w:rPr>
          <w:rStyle w:val="normaltextrun"/>
          <w:rFonts w:ascii="Calibri" w:hAnsi="Calibri" w:cs="" w:asciiTheme="minorAscii" w:hAnsiTheme="minorAscii" w:cstheme="minorBidi"/>
          <w:sz w:val="22"/>
          <w:szCs w:val="22"/>
          <w:lang w:val="nl-BE"/>
        </w:rPr>
        <w:t xml:space="preserve"> </w:t>
      </w:r>
      <w:r w:rsidRPr="21C27C47" w:rsidR="677B04BE">
        <w:rPr>
          <w:rStyle w:val="normaltextrun"/>
          <w:rFonts w:ascii="Calibri" w:hAnsi="Calibri" w:cs="" w:asciiTheme="minorAscii" w:hAnsiTheme="minorAscii" w:cstheme="minorBidi"/>
          <w:sz w:val="22"/>
          <w:szCs w:val="22"/>
          <w:lang w:val="nl-BE"/>
        </w:rPr>
        <w:t xml:space="preserve">Daarnaast beschikt de overheid niet </w:t>
      </w:r>
      <w:r w:rsidRPr="21C27C47" w:rsidR="30F30710">
        <w:rPr>
          <w:rStyle w:val="normaltextrun"/>
          <w:rFonts w:ascii="Calibri" w:hAnsi="Calibri" w:cs="" w:asciiTheme="minorAscii" w:hAnsiTheme="minorAscii" w:cstheme="minorBidi"/>
          <w:sz w:val="22"/>
          <w:szCs w:val="22"/>
          <w:lang w:val="nl-BE"/>
        </w:rPr>
        <w:t xml:space="preserve">altijd </w:t>
      </w:r>
      <w:r w:rsidRPr="21C27C47" w:rsidR="677B04BE">
        <w:rPr>
          <w:rStyle w:val="normaltextrun"/>
          <w:rFonts w:ascii="Calibri" w:hAnsi="Calibri" w:cs="" w:asciiTheme="minorAscii" w:hAnsiTheme="minorAscii" w:cstheme="minorBidi"/>
          <w:sz w:val="22"/>
          <w:szCs w:val="22"/>
          <w:lang w:val="nl-BE"/>
        </w:rPr>
        <w:t>over de meest actuele data.</w:t>
      </w:r>
      <w:r w:rsidRPr="21C27C47" w:rsidR="677B04BE">
        <w:rPr>
          <w:rStyle w:val="eop"/>
          <w:rFonts w:ascii="Calibri" w:hAnsi="Calibri" w:cs="" w:asciiTheme="minorAscii" w:hAnsiTheme="minorAscii" w:cstheme="minorBidi"/>
          <w:sz w:val="22"/>
          <w:szCs w:val="22"/>
          <w:lang w:val="nl-BE"/>
        </w:rPr>
        <w:t> </w:t>
      </w:r>
    </w:p>
    <w:p w:rsidR="005A1804" w:rsidP="5E37808E" w:rsidRDefault="005A1804" w14:paraId="03AF85CD" w14:textId="77777777">
      <w:pPr>
        <w:pStyle w:val="paragraph"/>
        <w:spacing w:beforeAutospacing="0" w:after="0" w:afterAutospacing="0"/>
        <w:jc w:val="both"/>
        <w:textAlignment w:val="baseline"/>
        <w:rPr>
          <w:rStyle w:val="eop"/>
          <w:rFonts w:asciiTheme="minorHAnsi" w:hAnsiTheme="minorHAnsi" w:cstheme="minorBidi"/>
          <w:sz w:val="22"/>
          <w:szCs w:val="22"/>
          <w:lang w:val="nl-BE"/>
        </w:rPr>
      </w:pPr>
    </w:p>
    <w:p w:rsidRPr="00D91EC7" w:rsidR="00183810" w:rsidP="00647FB4" w:rsidRDefault="00183810" w14:paraId="5BE29D20" w14:textId="7C00BF71">
      <w:pPr>
        <w:pStyle w:val="paragraph"/>
        <w:spacing w:beforeAutospacing="0" w:after="0" w:afterAutospacing="0"/>
        <w:jc w:val="center"/>
        <w:textAlignment w:val="baseline"/>
        <w:rPr>
          <w:rStyle w:val="eop"/>
          <w:rFonts w:asciiTheme="minorHAnsi" w:hAnsiTheme="minorHAnsi" w:cstheme="minorBidi"/>
          <w:sz w:val="22"/>
          <w:szCs w:val="22"/>
          <w:lang w:val="nl-BE"/>
        </w:rPr>
      </w:pPr>
      <w:r>
        <w:rPr>
          <w:noProof/>
          <w:color w:val="2B579A"/>
          <w:shd w:val="clear" w:color="auto" w:fill="E6E6E6"/>
        </w:rPr>
        <w:drawing>
          <wp:inline distT="0" distB="0" distL="0" distR="0" wp14:anchorId="1679DB1E" wp14:editId="4BCBB254">
            <wp:extent cx="2739325" cy="1543050"/>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744265" cy="1545833"/>
                    </a:xfrm>
                    <a:prstGeom prst="rect">
                      <a:avLst/>
                    </a:prstGeom>
                  </pic:spPr>
                </pic:pic>
              </a:graphicData>
            </a:graphic>
          </wp:inline>
        </w:drawing>
      </w:r>
      <w:r w:rsidR="00186E37">
        <w:rPr>
          <w:noProof/>
          <w:color w:val="2B579A"/>
          <w:shd w:val="clear" w:color="auto" w:fill="E6E6E6"/>
        </w:rPr>
        <w:drawing>
          <wp:inline distT="0" distB="0" distL="0" distR="0" wp14:anchorId="664F4B17" wp14:editId="760DE7AC">
            <wp:extent cx="2728054" cy="1536700"/>
            <wp:effectExtent l="0" t="0" r="0" b="635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744090" cy="1545733"/>
                    </a:xfrm>
                    <a:prstGeom prst="rect">
                      <a:avLst/>
                    </a:prstGeom>
                  </pic:spPr>
                </pic:pic>
              </a:graphicData>
            </a:graphic>
          </wp:inline>
        </w:drawing>
      </w:r>
    </w:p>
    <w:p w:rsidRPr="00D91EC7" w:rsidR="00D91E0A" w:rsidP="5E37808E" w:rsidRDefault="00D91E0A" w14:paraId="44A9B9CF" w14:textId="77777777">
      <w:pPr>
        <w:pStyle w:val="paragraph"/>
        <w:spacing w:beforeAutospacing="0" w:after="0" w:afterAutospacing="0"/>
        <w:jc w:val="both"/>
        <w:textAlignment w:val="baseline"/>
        <w:rPr>
          <w:rFonts w:asciiTheme="minorHAnsi" w:hAnsiTheme="minorHAnsi" w:cstheme="minorBidi"/>
          <w:sz w:val="22"/>
          <w:szCs w:val="22"/>
          <w:lang w:val="nl-BE"/>
        </w:rPr>
      </w:pPr>
    </w:p>
    <w:p w:rsidR="00647FB4" w:rsidP="5E37808E" w:rsidRDefault="00647FB4" w14:paraId="4E6E775D" w14:textId="77777777">
      <w:pPr>
        <w:pStyle w:val="paragraph"/>
        <w:spacing w:beforeAutospacing="0" w:after="0" w:afterAutospacing="0"/>
        <w:jc w:val="both"/>
        <w:textAlignment w:val="baseline"/>
        <w:rPr>
          <w:rStyle w:val="normaltextrun"/>
          <w:rFonts w:asciiTheme="minorHAnsi" w:hAnsiTheme="minorHAnsi" w:cstheme="minorBidi"/>
          <w:sz w:val="22"/>
          <w:szCs w:val="22"/>
          <w:lang w:val="nl-BE"/>
        </w:rPr>
      </w:pPr>
    </w:p>
    <w:p w:rsidR="00221D5C" w:rsidP="21C27C47" w:rsidRDefault="5E56F32D" w14:paraId="28FA2CEF" w14:textId="7946C7E3">
      <w:pPr>
        <w:pStyle w:val="paragraph"/>
        <w:spacing w:beforeAutospacing="off" w:after="0" w:afterAutospacing="off"/>
        <w:jc w:val="both"/>
        <w:textAlignment w:val="baseline"/>
        <w:rPr>
          <w:rStyle w:val="normaltextrun"/>
          <w:rFonts w:ascii="Calibri" w:hAnsi="Calibri" w:cs="" w:asciiTheme="minorAscii" w:hAnsiTheme="minorAscii" w:cstheme="minorBidi"/>
          <w:sz w:val="22"/>
          <w:szCs w:val="22"/>
          <w:lang w:val="nl-BE"/>
        </w:rPr>
      </w:pPr>
      <w:r w:rsidRPr="21C27C47" w:rsidR="160ABD73">
        <w:rPr>
          <w:rStyle w:val="normaltextrun"/>
          <w:rFonts w:ascii="Calibri" w:hAnsi="Calibri" w:cs="" w:asciiTheme="minorAscii" w:hAnsiTheme="minorAscii" w:cstheme="minorBidi"/>
          <w:sz w:val="22"/>
          <w:szCs w:val="22"/>
          <w:lang w:val="nl-BE"/>
        </w:rPr>
        <w:t xml:space="preserve">Het Datanutsbedrijf wil </w:t>
      </w:r>
      <w:r w:rsidRPr="21C27C47" w:rsidR="0E93C154">
        <w:rPr>
          <w:rStyle w:val="normaltextrun"/>
          <w:rFonts w:ascii="Calibri" w:hAnsi="Calibri" w:cs="" w:asciiTheme="minorAscii" w:hAnsiTheme="minorAscii" w:cstheme="minorBidi"/>
          <w:sz w:val="22"/>
          <w:szCs w:val="22"/>
          <w:lang w:val="nl-BE"/>
        </w:rPr>
        <w:t xml:space="preserve">hier een oplossing in aanbieden door </w:t>
      </w:r>
      <w:r w:rsidRPr="21C27C47" w:rsidR="160ABD73">
        <w:rPr>
          <w:rStyle w:val="normaltextrun"/>
          <w:rFonts w:ascii="Calibri" w:hAnsi="Calibri" w:cs="" w:asciiTheme="minorAscii" w:hAnsiTheme="minorAscii" w:cstheme="minorBidi"/>
          <w:sz w:val="22"/>
          <w:szCs w:val="22"/>
          <w:lang w:val="nl-BE"/>
        </w:rPr>
        <w:t xml:space="preserve">de burger centraal </w:t>
      </w:r>
      <w:ins w:author="Ryckaert Kurt" w:date="2023-03-21T14:57:46.524Z" w:id="606839564">
        <w:r w:rsidRPr="21C27C47" w:rsidR="50D18176">
          <w:rPr>
            <w:rStyle w:val="normaltextrun"/>
            <w:rFonts w:ascii="Calibri" w:hAnsi="Calibri" w:cs="" w:asciiTheme="minorAscii" w:hAnsiTheme="minorAscii" w:cstheme="minorBidi"/>
            <w:sz w:val="22"/>
            <w:szCs w:val="22"/>
            <w:lang w:val="nl-BE"/>
          </w:rPr>
          <w:t xml:space="preserve">te </w:t>
        </w:r>
      </w:ins>
      <w:r w:rsidRPr="21C27C47" w:rsidR="160ABD73">
        <w:rPr>
          <w:rStyle w:val="normaltextrun"/>
          <w:rFonts w:ascii="Calibri" w:hAnsi="Calibri" w:cs="" w:asciiTheme="minorAscii" w:hAnsiTheme="minorAscii" w:cstheme="minorBidi"/>
          <w:sz w:val="22"/>
          <w:szCs w:val="22"/>
          <w:lang w:val="nl-BE"/>
        </w:rPr>
        <w:t>zette</w:t>
      </w:r>
      <w:r w:rsidRPr="21C27C47" w:rsidR="160ABD73">
        <w:rPr>
          <w:rStyle w:val="normaltextrun"/>
          <w:rFonts w:ascii="Calibri" w:hAnsi="Calibri" w:cs="" w:asciiTheme="minorAscii" w:hAnsiTheme="minorAscii" w:cstheme="minorBidi"/>
          <w:sz w:val="22"/>
          <w:szCs w:val="22"/>
          <w:lang w:val="nl-BE"/>
        </w:rPr>
        <w:t xml:space="preserve">n en hem controle geven over de data. Zodat hij </w:t>
      </w:r>
      <w:r w:rsidRPr="21C27C47" w:rsidR="698161E3">
        <w:rPr>
          <w:rStyle w:val="normaltextrun"/>
          <w:rFonts w:ascii="Calibri" w:hAnsi="Calibri" w:cs="" w:asciiTheme="minorAscii" w:hAnsiTheme="minorAscii" w:cstheme="minorBidi"/>
          <w:sz w:val="22"/>
          <w:szCs w:val="22"/>
          <w:lang w:val="nl-BE"/>
        </w:rPr>
        <w:t xml:space="preserve">de </w:t>
      </w:r>
      <w:r w:rsidRPr="21C27C47" w:rsidR="160ABD73">
        <w:rPr>
          <w:rStyle w:val="normaltextrun"/>
          <w:rFonts w:ascii="Calibri" w:hAnsi="Calibri" w:cs="" w:asciiTheme="minorAscii" w:hAnsiTheme="minorAscii" w:cstheme="minorBidi"/>
          <w:sz w:val="22"/>
          <w:szCs w:val="22"/>
          <w:lang w:val="nl-BE"/>
        </w:rPr>
        <w:t xml:space="preserve">data die </w:t>
      </w:r>
      <w:r w:rsidRPr="21C27C47" w:rsidR="3090D377">
        <w:rPr>
          <w:rStyle w:val="normaltextrun"/>
          <w:rFonts w:ascii="Calibri" w:hAnsi="Calibri" w:cs="" w:asciiTheme="minorAscii" w:hAnsiTheme="minorAscii" w:cstheme="minorBidi"/>
          <w:sz w:val="22"/>
          <w:szCs w:val="22"/>
          <w:lang w:val="nl-BE"/>
        </w:rPr>
        <w:t>hij</w:t>
      </w:r>
      <w:r w:rsidRPr="21C27C47" w:rsidR="160ABD73">
        <w:rPr>
          <w:rStyle w:val="normaltextrun"/>
          <w:rFonts w:ascii="Calibri" w:hAnsi="Calibri" w:cs="" w:asciiTheme="minorAscii" w:hAnsiTheme="minorAscii" w:cstheme="minorBidi"/>
          <w:sz w:val="22"/>
          <w:szCs w:val="22"/>
          <w:lang w:val="nl-BE"/>
        </w:rPr>
        <w:t xml:space="preserve"> heeft in zijn </w:t>
      </w:r>
      <w:r w:rsidRPr="21C27C47" w:rsidR="4E665A26">
        <w:rPr>
          <w:rStyle w:val="normaltextrun"/>
          <w:rFonts w:ascii="Calibri" w:hAnsi="Calibri" w:cs="" w:asciiTheme="minorAscii" w:hAnsiTheme="minorAscii" w:cstheme="minorBidi"/>
          <w:sz w:val="22"/>
          <w:szCs w:val="22"/>
          <w:lang w:val="nl-BE"/>
        </w:rPr>
        <w:t xml:space="preserve">data kluis </w:t>
      </w:r>
      <w:r w:rsidRPr="21C27C47" w:rsidR="4E665A26">
        <w:rPr>
          <w:rStyle w:val="normaltextrun"/>
          <w:rFonts w:ascii="Calibri" w:hAnsi="Calibri" w:cs="" w:asciiTheme="minorAscii" w:hAnsiTheme="minorAscii" w:cstheme="minorBidi"/>
          <w:sz w:val="22"/>
          <w:szCs w:val="22"/>
          <w:lang w:val="nl-BE"/>
        </w:rPr>
        <w:t>(</w:t>
      </w:r>
      <w:r w:rsidRPr="21C27C47" w:rsidR="160ABD73">
        <w:rPr>
          <w:rStyle w:val="normaltextrun"/>
          <w:rFonts w:ascii="Calibri" w:hAnsi="Calibri" w:cs="" w:asciiTheme="minorAscii" w:hAnsiTheme="minorAscii" w:cstheme="minorBidi"/>
          <w:sz w:val="22"/>
          <w:szCs w:val="22"/>
          <w:lang w:val="nl-BE"/>
        </w:rPr>
        <w:t>po</w:t>
      </w:r>
      <w:r w:rsidRPr="21C27C47" w:rsidR="160ABD73">
        <w:rPr>
          <w:rStyle w:val="normaltextrun"/>
          <w:rFonts w:ascii="Calibri" w:hAnsi="Calibri" w:cs="" w:asciiTheme="minorAscii" w:hAnsiTheme="minorAscii" w:cstheme="minorBidi"/>
          <w:sz w:val="22"/>
          <w:szCs w:val="22"/>
          <w:lang w:val="nl-BE"/>
        </w:rPr>
        <w:t>d</w:t>
      </w:r>
      <w:r w:rsidRPr="21C27C47" w:rsidR="4E665A26">
        <w:rPr>
          <w:rStyle w:val="normaltextrun"/>
          <w:rFonts w:ascii="Calibri" w:hAnsi="Calibri" w:cs="" w:asciiTheme="minorAscii" w:hAnsiTheme="minorAscii" w:cstheme="minorBidi"/>
          <w:sz w:val="22"/>
          <w:szCs w:val="22"/>
          <w:lang w:val="nl-BE"/>
        </w:rPr>
        <w:t>)</w:t>
      </w:r>
      <w:r w:rsidRPr="21C27C47" w:rsidR="160ABD73">
        <w:rPr>
          <w:rStyle w:val="normaltextrun"/>
          <w:rFonts w:ascii="Calibri" w:hAnsi="Calibri" w:cs="" w:asciiTheme="minorAscii" w:hAnsiTheme="minorAscii" w:cstheme="minorBidi"/>
          <w:sz w:val="22"/>
          <w:szCs w:val="22"/>
          <w:lang w:val="nl-BE"/>
        </w:rPr>
        <w:t xml:space="preserve"> kan delen met </w:t>
      </w:r>
      <w:r w:rsidRPr="21C27C47" w:rsidR="3090D377">
        <w:rPr>
          <w:rStyle w:val="normaltextrun"/>
          <w:rFonts w:ascii="Calibri" w:hAnsi="Calibri" w:cs="" w:asciiTheme="minorAscii" w:hAnsiTheme="minorAscii" w:cstheme="minorBidi"/>
          <w:sz w:val="22"/>
          <w:szCs w:val="22"/>
          <w:lang w:val="nl-BE"/>
        </w:rPr>
        <w:t xml:space="preserve">zowel overheden </w:t>
      </w:r>
      <w:r w:rsidRPr="21C27C47" w:rsidR="35F12AA1">
        <w:rPr>
          <w:rStyle w:val="normaltextrun"/>
          <w:rFonts w:ascii="Calibri" w:hAnsi="Calibri" w:cs="" w:asciiTheme="minorAscii" w:hAnsiTheme="minorAscii" w:cstheme="minorBidi"/>
          <w:sz w:val="22"/>
          <w:szCs w:val="22"/>
          <w:lang w:val="nl-BE"/>
        </w:rPr>
        <w:t xml:space="preserve">als </w:t>
      </w:r>
      <w:r w:rsidRPr="21C27C47" w:rsidR="160ABD73">
        <w:rPr>
          <w:rStyle w:val="normaltextrun"/>
          <w:rFonts w:ascii="Calibri" w:hAnsi="Calibri" w:cs="" w:asciiTheme="minorAscii" w:hAnsiTheme="minorAscii" w:cstheme="minorBidi"/>
          <w:sz w:val="22"/>
          <w:szCs w:val="22"/>
          <w:lang w:val="nl-BE"/>
        </w:rPr>
        <w:t xml:space="preserve">private spelers en omgekeerd. De burger is in controle wie zijn data mag lezen en gebruiken. </w:t>
      </w:r>
    </w:p>
    <w:p w:rsidR="00D91E0A" w:rsidP="21C27C47" w:rsidRDefault="3C9F5A71" w14:paraId="006B12BF" w14:textId="0F0AD0A4">
      <w:pPr>
        <w:pStyle w:val="paragraph"/>
        <w:spacing w:beforeAutospacing="off" w:after="0" w:afterAutospacing="off"/>
        <w:jc w:val="both"/>
        <w:textAlignment w:val="baseline"/>
        <w:rPr>
          <w:rStyle w:val="eop"/>
          <w:rFonts w:ascii="Calibri" w:hAnsi="Calibri" w:cs="" w:asciiTheme="minorAscii" w:hAnsiTheme="minorAscii" w:cstheme="minorBidi"/>
          <w:sz w:val="22"/>
          <w:szCs w:val="22"/>
          <w:lang w:val="nl-BE"/>
        </w:rPr>
      </w:pPr>
      <w:r w:rsidRPr="21C27C47" w:rsidR="677B04BE">
        <w:rPr>
          <w:rStyle w:val="normaltextrun"/>
          <w:rFonts w:ascii="Calibri" w:hAnsi="Calibri" w:cs="" w:asciiTheme="minorAscii" w:hAnsiTheme="minorAscii" w:cstheme="minorBidi"/>
          <w:sz w:val="22"/>
          <w:szCs w:val="22"/>
          <w:lang w:val="nl-BE"/>
        </w:rPr>
        <w:t xml:space="preserve">Specifiek wordt er nu ingezet op de case rond het uitwisselen van </w:t>
      </w:r>
      <w:r w:rsidRPr="21C27C47" w:rsidR="698161E3">
        <w:rPr>
          <w:rStyle w:val="normaltextrun"/>
          <w:rFonts w:ascii="Calibri" w:hAnsi="Calibri" w:cs="" w:asciiTheme="minorAscii" w:hAnsiTheme="minorAscii" w:cstheme="minorBidi"/>
          <w:sz w:val="22"/>
          <w:szCs w:val="22"/>
          <w:lang w:val="nl-BE"/>
        </w:rPr>
        <w:t>d</w:t>
      </w:r>
      <w:r w:rsidRPr="21C27C47" w:rsidR="677B04BE">
        <w:rPr>
          <w:rStyle w:val="normaltextrun"/>
          <w:rFonts w:ascii="Calibri" w:hAnsi="Calibri" w:cs="" w:asciiTheme="minorAscii" w:hAnsiTheme="minorAscii" w:cstheme="minorBidi"/>
          <w:sz w:val="22"/>
          <w:szCs w:val="22"/>
          <w:lang w:val="nl-BE"/>
        </w:rPr>
        <w:t>iplomagegevens</w:t>
      </w:r>
      <w:r w:rsidRPr="21C27C47" w:rsidR="0FCAA273">
        <w:rPr>
          <w:rStyle w:val="normaltextrun"/>
          <w:rFonts w:ascii="Calibri" w:hAnsi="Calibri" w:cs="" w:asciiTheme="minorAscii" w:hAnsiTheme="minorAscii" w:cstheme="minorBidi"/>
          <w:sz w:val="22"/>
          <w:szCs w:val="22"/>
          <w:lang w:val="nl-BE"/>
        </w:rPr>
        <w:t>. Deze wordt uitgewerkt samen met Randstad</w:t>
      </w:r>
      <w:r w:rsidRPr="21C27C47" w:rsidR="41C9038D">
        <w:rPr>
          <w:rStyle w:val="normaltextrun"/>
          <w:rFonts w:ascii="Calibri" w:hAnsi="Calibri" w:cs="" w:asciiTheme="minorAscii" w:hAnsiTheme="minorAscii" w:cstheme="minorBidi"/>
          <w:sz w:val="22"/>
          <w:szCs w:val="22"/>
          <w:lang w:val="nl-BE"/>
        </w:rPr>
        <w:t xml:space="preserve">, maar zal later ook breder </w:t>
      </w:r>
      <w:r w:rsidRPr="21C27C47" w:rsidR="41C9038D">
        <w:rPr>
          <w:rStyle w:val="normaltextrun"/>
          <w:rFonts w:ascii="Calibri" w:hAnsi="Calibri" w:cs="" w:asciiTheme="minorAscii" w:hAnsiTheme="minorAscii" w:cstheme="minorBidi"/>
          <w:sz w:val="22"/>
          <w:szCs w:val="22"/>
          <w:lang w:val="nl-BE"/>
        </w:rPr>
        <w:t xml:space="preserve">aangeboden </w:t>
      </w:r>
      <w:r w:rsidRPr="21C27C47" w:rsidR="41C9038D">
        <w:rPr>
          <w:rStyle w:val="normaltextrun"/>
          <w:rFonts w:ascii="Calibri" w:hAnsi="Calibri" w:cs="" w:asciiTheme="minorAscii" w:hAnsiTheme="minorAscii" w:cstheme="minorBidi"/>
          <w:sz w:val="22"/>
          <w:szCs w:val="22"/>
          <w:lang w:val="nl-BE"/>
        </w:rPr>
        <w:t>w</w:t>
      </w:r>
      <w:r w:rsidRPr="21C27C47" w:rsidR="41C9038D">
        <w:rPr>
          <w:rStyle w:val="normaltextrun"/>
          <w:rFonts w:ascii="Calibri" w:hAnsi="Calibri" w:cs="" w:asciiTheme="minorAscii" w:hAnsiTheme="minorAscii" w:cstheme="minorBidi"/>
          <w:sz w:val="22"/>
          <w:szCs w:val="22"/>
          <w:lang w:val="nl-BE"/>
        </w:rPr>
        <w:t>or</w:t>
      </w:r>
      <w:r w:rsidRPr="21C27C47" w:rsidR="41C9038D">
        <w:rPr>
          <w:rStyle w:val="normaltextrun"/>
          <w:rFonts w:ascii="Calibri" w:hAnsi="Calibri" w:cs="" w:asciiTheme="minorAscii" w:hAnsiTheme="minorAscii" w:cstheme="minorBidi"/>
          <w:sz w:val="22"/>
          <w:szCs w:val="22"/>
          <w:lang w:val="nl-BE"/>
        </w:rPr>
        <w:t>den</w:t>
      </w:r>
      <w:r w:rsidRPr="21C27C47" w:rsidR="0FCAA273">
        <w:rPr>
          <w:rStyle w:val="normaltextrun"/>
          <w:rFonts w:ascii="Calibri" w:hAnsi="Calibri" w:cs="" w:asciiTheme="minorAscii" w:hAnsiTheme="minorAscii" w:cstheme="minorBidi"/>
          <w:sz w:val="22"/>
          <w:szCs w:val="22"/>
          <w:lang w:val="nl-BE"/>
        </w:rPr>
        <w:t>. E</w:t>
      </w:r>
      <w:r w:rsidRPr="21C27C47" w:rsidR="677B04BE">
        <w:rPr>
          <w:rStyle w:val="normaltextrun"/>
          <w:rFonts w:ascii="Calibri" w:hAnsi="Calibri" w:cs="" w:asciiTheme="minorAscii" w:hAnsiTheme="minorAscii" w:cstheme="minorBidi"/>
          <w:sz w:val="22"/>
          <w:szCs w:val="22"/>
          <w:lang w:val="nl-BE"/>
        </w:rPr>
        <w:t xml:space="preserve">en tweede </w:t>
      </w:r>
      <w:r w:rsidRPr="21C27C47" w:rsidR="0FCAA273">
        <w:rPr>
          <w:rStyle w:val="normaltextrun"/>
          <w:rFonts w:ascii="Calibri" w:hAnsi="Calibri" w:cs="" w:asciiTheme="minorAscii" w:hAnsiTheme="minorAscii" w:cstheme="minorBidi"/>
          <w:sz w:val="22"/>
          <w:szCs w:val="22"/>
          <w:lang w:val="nl-BE"/>
        </w:rPr>
        <w:t>case gaat over het uitwisselen van l</w:t>
      </w:r>
      <w:r w:rsidRPr="21C27C47" w:rsidR="677B04BE">
        <w:rPr>
          <w:rStyle w:val="normaltextrun"/>
          <w:rFonts w:ascii="Calibri" w:hAnsi="Calibri" w:cs="" w:asciiTheme="minorAscii" w:hAnsiTheme="minorAscii" w:cstheme="minorBidi"/>
          <w:sz w:val="22"/>
          <w:szCs w:val="22"/>
          <w:lang w:val="nl-BE"/>
        </w:rPr>
        <w:t>oongegevens</w:t>
      </w:r>
      <w:r w:rsidRPr="21C27C47" w:rsidR="6E9C32BE">
        <w:rPr>
          <w:rStyle w:val="normaltextrun"/>
          <w:rFonts w:ascii="Calibri" w:hAnsi="Calibri" w:cs="" w:asciiTheme="minorAscii" w:hAnsiTheme="minorAscii" w:cstheme="minorBidi"/>
          <w:sz w:val="22"/>
          <w:szCs w:val="22"/>
          <w:lang w:val="nl-BE"/>
        </w:rPr>
        <w:t>, waarbij de data niet uit de overheid komt maar uit de private sector (sociale secretariaten)</w:t>
      </w:r>
      <w:r w:rsidRPr="21C27C47" w:rsidR="677B04BE">
        <w:rPr>
          <w:rStyle w:val="normaltextrun"/>
          <w:rFonts w:ascii="Calibri" w:hAnsi="Calibri" w:cs="" w:asciiTheme="minorAscii" w:hAnsiTheme="minorAscii" w:cstheme="minorBidi"/>
          <w:sz w:val="22"/>
          <w:szCs w:val="22"/>
          <w:lang w:val="nl-BE"/>
        </w:rPr>
        <w:t>. </w:t>
      </w:r>
      <w:r w:rsidRPr="21C27C47" w:rsidR="677B04BE">
        <w:rPr>
          <w:rStyle w:val="eop"/>
          <w:rFonts w:ascii="Calibri" w:hAnsi="Calibri" w:cs="" w:asciiTheme="minorAscii" w:hAnsiTheme="minorAscii" w:cstheme="minorBidi"/>
          <w:sz w:val="22"/>
          <w:szCs w:val="22"/>
          <w:lang w:val="nl-BE"/>
        </w:rPr>
        <w:t> </w:t>
      </w:r>
    </w:p>
    <w:p w:rsidR="0058279B" w:rsidP="5E37808E" w:rsidRDefault="0058279B" w14:paraId="77103009" w14:textId="77777777">
      <w:pPr>
        <w:pStyle w:val="paragraph"/>
        <w:spacing w:beforeAutospacing="0" w:after="0" w:afterAutospacing="0"/>
        <w:jc w:val="both"/>
        <w:textAlignment w:val="baseline"/>
        <w:rPr>
          <w:rStyle w:val="eop"/>
          <w:rFonts w:asciiTheme="minorHAnsi" w:hAnsiTheme="minorHAnsi" w:cstheme="minorBidi"/>
          <w:sz w:val="22"/>
          <w:szCs w:val="22"/>
          <w:lang w:val="nl-BE"/>
        </w:rPr>
      </w:pPr>
    </w:p>
    <w:p w:rsidR="005A1804" w:rsidP="5E37808E" w:rsidRDefault="005A1804" w14:paraId="1E30469A" w14:textId="77777777">
      <w:pPr>
        <w:pStyle w:val="paragraph"/>
        <w:spacing w:beforeAutospacing="0" w:after="0" w:afterAutospacing="0"/>
        <w:jc w:val="both"/>
        <w:textAlignment w:val="baseline"/>
        <w:rPr>
          <w:rStyle w:val="eop"/>
          <w:rFonts w:asciiTheme="minorHAnsi" w:hAnsiTheme="minorHAnsi" w:cstheme="minorBidi"/>
          <w:sz w:val="22"/>
          <w:szCs w:val="22"/>
          <w:lang w:val="nl-BE"/>
        </w:rPr>
      </w:pPr>
    </w:p>
    <w:p w:rsidRPr="00D91EC7" w:rsidR="005A1804" w:rsidP="00647FB4" w:rsidRDefault="005A1804" w14:paraId="464915ED" w14:textId="60AF44CA">
      <w:pPr>
        <w:pStyle w:val="paragraph"/>
        <w:spacing w:beforeAutospacing="0" w:after="0" w:afterAutospacing="0"/>
        <w:jc w:val="center"/>
        <w:textAlignment w:val="baseline"/>
        <w:rPr>
          <w:rStyle w:val="eop"/>
          <w:rFonts w:asciiTheme="minorHAnsi" w:hAnsiTheme="minorHAnsi" w:cstheme="minorBidi"/>
          <w:sz w:val="22"/>
          <w:szCs w:val="22"/>
          <w:lang w:val="nl-BE"/>
        </w:rPr>
      </w:pPr>
      <w:r>
        <w:rPr>
          <w:noProof/>
          <w:color w:val="2B579A"/>
          <w:shd w:val="clear" w:color="auto" w:fill="E6E6E6"/>
        </w:rPr>
        <w:drawing>
          <wp:inline distT="0" distB="0" distL="0" distR="0" wp14:anchorId="49F8B13B" wp14:editId="097D2C84">
            <wp:extent cx="2705509" cy="1524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720109" cy="1532224"/>
                    </a:xfrm>
                    <a:prstGeom prst="rect">
                      <a:avLst/>
                    </a:prstGeom>
                  </pic:spPr>
                </pic:pic>
              </a:graphicData>
            </a:graphic>
          </wp:inline>
        </w:drawing>
      </w:r>
      <w:r>
        <w:rPr>
          <w:rStyle w:val="eop"/>
          <w:rFonts w:asciiTheme="minorHAnsi" w:hAnsiTheme="minorHAnsi" w:cstheme="minorBidi"/>
          <w:noProof/>
          <w:sz w:val="22"/>
          <w:szCs w:val="22"/>
          <w:lang w:val="nl-BE"/>
        </w:rPr>
        <w:drawing>
          <wp:inline distT="0" distB="0" distL="0" distR="0" wp14:anchorId="002B9306" wp14:editId="3E9AF2CB">
            <wp:extent cx="2694427" cy="1517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9656" cy="1520595"/>
                    </a:xfrm>
                    <a:prstGeom prst="rect">
                      <a:avLst/>
                    </a:prstGeom>
                    <a:noFill/>
                  </pic:spPr>
                </pic:pic>
              </a:graphicData>
            </a:graphic>
          </wp:inline>
        </w:drawing>
      </w:r>
    </w:p>
    <w:p w:rsidR="00D91E0A" w:rsidP="5E37808E" w:rsidRDefault="00D91E0A" w14:paraId="3C5F84C0" w14:textId="77777777">
      <w:pPr>
        <w:pStyle w:val="paragraph"/>
        <w:spacing w:beforeAutospacing="0" w:after="0" w:afterAutospacing="0"/>
        <w:jc w:val="both"/>
        <w:textAlignment w:val="baseline"/>
        <w:rPr>
          <w:rFonts w:asciiTheme="minorHAnsi" w:hAnsiTheme="minorHAnsi" w:cstheme="minorBidi"/>
          <w:sz w:val="22"/>
          <w:szCs w:val="22"/>
          <w:lang w:val="nl-BE"/>
        </w:rPr>
      </w:pPr>
    </w:p>
    <w:p w:rsidRPr="00D91EC7" w:rsidR="0058279B" w:rsidP="5E37808E" w:rsidRDefault="0058279B" w14:paraId="22CEE5B4" w14:textId="77777777">
      <w:pPr>
        <w:pStyle w:val="paragraph"/>
        <w:spacing w:beforeAutospacing="0" w:after="0" w:afterAutospacing="0"/>
        <w:jc w:val="both"/>
        <w:textAlignment w:val="baseline"/>
        <w:rPr>
          <w:rFonts w:asciiTheme="minorHAnsi" w:hAnsiTheme="minorHAnsi" w:cstheme="minorBidi"/>
          <w:sz w:val="22"/>
          <w:szCs w:val="22"/>
          <w:lang w:val="nl-BE"/>
        </w:rPr>
      </w:pPr>
    </w:p>
    <w:p w:rsidRPr="00D91EC7" w:rsidR="00D91E0A" w:rsidP="21C27C47" w:rsidRDefault="7BD90177" w14:paraId="26BAEB40" w14:textId="4111CAE2">
      <w:pPr>
        <w:pStyle w:val="paragraph"/>
        <w:spacing w:beforeAutospacing="off" w:after="0" w:afterAutospacing="off"/>
        <w:jc w:val="both"/>
        <w:textAlignment w:val="baseline"/>
        <w:rPr>
          <w:rStyle w:val="eop"/>
          <w:rFonts w:ascii="Calibri" w:hAnsi="Calibri" w:cs="" w:asciiTheme="minorAscii" w:hAnsiTheme="minorAscii" w:cstheme="minorBidi"/>
          <w:sz w:val="22"/>
          <w:szCs w:val="22"/>
          <w:lang w:val="nl-BE"/>
        </w:rPr>
      </w:pPr>
      <w:r w:rsidRPr="21C27C47" w:rsidR="74D8FDE9">
        <w:rPr>
          <w:rStyle w:val="normaltextrun"/>
          <w:rFonts w:ascii="Calibri" w:hAnsi="Calibri" w:cs="" w:asciiTheme="minorAscii" w:hAnsiTheme="minorAscii" w:cstheme="minorBidi"/>
          <w:sz w:val="22"/>
          <w:szCs w:val="22"/>
          <w:lang w:val="nl-BE"/>
        </w:rPr>
        <w:t>B</w:t>
      </w:r>
      <w:r w:rsidRPr="21C27C47" w:rsidR="677B04BE">
        <w:rPr>
          <w:rStyle w:val="normaltextrun"/>
          <w:rFonts w:ascii="Calibri" w:hAnsi="Calibri" w:cs="" w:asciiTheme="minorAscii" w:hAnsiTheme="minorAscii" w:cstheme="minorBidi"/>
          <w:sz w:val="22"/>
          <w:szCs w:val="22"/>
          <w:lang w:val="nl-BE"/>
        </w:rPr>
        <w:t xml:space="preserve">edrijven willen gevalideerde diplomagegevens, </w:t>
      </w:r>
      <w:r w:rsidRPr="21C27C47" w:rsidR="50B48009">
        <w:rPr>
          <w:rStyle w:val="normaltextrun"/>
          <w:rFonts w:ascii="Calibri" w:hAnsi="Calibri" w:cs="" w:asciiTheme="minorAscii" w:hAnsiTheme="minorAscii" w:cstheme="minorBidi"/>
          <w:sz w:val="22"/>
          <w:szCs w:val="22"/>
          <w:lang w:val="nl-BE"/>
        </w:rPr>
        <w:t xml:space="preserve">o.a. omdat </w:t>
      </w:r>
      <w:r w:rsidRPr="21C27C47" w:rsidR="677B04BE">
        <w:rPr>
          <w:rStyle w:val="normaltextrun"/>
          <w:rFonts w:ascii="Calibri" w:hAnsi="Calibri" w:cs="" w:asciiTheme="minorAscii" w:hAnsiTheme="minorAscii" w:cstheme="minorBidi"/>
          <w:sz w:val="22"/>
          <w:szCs w:val="22"/>
          <w:lang w:val="nl-BE"/>
        </w:rPr>
        <w:t xml:space="preserve">er fraude </w:t>
      </w:r>
      <w:r w:rsidRPr="21C27C47" w:rsidR="50B48009">
        <w:rPr>
          <w:rStyle w:val="normaltextrun"/>
          <w:rFonts w:ascii="Calibri" w:hAnsi="Calibri" w:cs="" w:asciiTheme="minorAscii" w:hAnsiTheme="minorAscii" w:cstheme="minorBidi"/>
          <w:sz w:val="22"/>
          <w:szCs w:val="22"/>
          <w:lang w:val="nl-BE"/>
        </w:rPr>
        <w:t xml:space="preserve">kan </w:t>
      </w:r>
      <w:r w:rsidRPr="21C27C47" w:rsidR="677B04BE">
        <w:rPr>
          <w:rStyle w:val="normaltextrun"/>
          <w:rFonts w:ascii="Calibri" w:hAnsi="Calibri" w:cs="" w:asciiTheme="minorAscii" w:hAnsiTheme="minorAscii" w:cstheme="minorBidi"/>
          <w:sz w:val="22"/>
          <w:szCs w:val="22"/>
          <w:lang w:val="nl-BE"/>
        </w:rPr>
        <w:t xml:space="preserve">plaatsvinden door met </w:t>
      </w:r>
      <w:r w:rsidRPr="21C27C47" w:rsidR="677B04BE">
        <w:rPr>
          <w:rStyle w:val="normaltextrun"/>
          <w:rFonts w:ascii="Calibri" w:hAnsi="Calibri" w:cs="" w:asciiTheme="minorAscii" w:hAnsiTheme="minorAscii" w:cstheme="minorBidi"/>
          <w:sz w:val="22"/>
          <w:szCs w:val="22"/>
          <w:lang w:val="nl-BE"/>
        </w:rPr>
        <w:t>pdfs</w:t>
      </w:r>
      <w:r w:rsidRPr="21C27C47" w:rsidR="677B04BE">
        <w:rPr>
          <w:rStyle w:val="normaltextrun"/>
          <w:rFonts w:ascii="Calibri" w:hAnsi="Calibri" w:cs="" w:asciiTheme="minorAscii" w:hAnsiTheme="minorAscii" w:cstheme="minorBidi"/>
          <w:sz w:val="22"/>
          <w:szCs w:val="22"/>
          <w:lang w:val="nl-BE"/>
        </w:rPr>
        <w:t xml:space="preserve"> te werken. </w:t>
      </w:r>
    </w:p>
    <w:p w:rsidRPr="00D91EC7" w:rsidR="00083947" w:rsidP="5E37808E" w:rsidRDefault="00083947" w14:paraId="0342C0ED" w14:textId="77777777">
      <w:pPr>
        <w:pStyle w:val="paragraph"/>
        <w:spacing w:beforeAutospacing="0" w:after="0" w:afterAutospacing="0"/>
        <w:jc w:val="both"/>
        <w:textAlignment w:val="baseline"/>
        <w:rPr>
          <w:rFonts w:asciiTheme="minorHAnsi" w:hAnsiTheme="minorHAnsi" w:cstheme="minorBidi"/>
          <w:sz w:val="22"/>
          <w:szCs w:val="22"/>
          <w:lang w:val="nl-BE"/>
        </w:rPr>
      </w:pPr>
    </w:p>
    <w:p w:rsidRPr="00D91EC7" w:rsidR="00D91E0A" w:rsidP="39790873" w:rsidRDefault="44C0562C" w14:paraId="47BDDEFF" w14:textId="2F7A066C">
      <w:pPr>
        <w:pStyle w:val="paragraph"/>
        <w:spacing w:beforeAutospacing="0" w:after="0" w:afterAutospacing="0"/>
        <w:jc w:val="both"/>
        <w:textAlignment w:val="baseline"/>
        <w:rPr>
          <w:rFonts w:asciiTheme="minorHAnsi" w:hAnsiTheme="minorHAnsi" w:cstheme="minorBidi"/>
          <w:sz w:val="22"/>
          <w:szCs w:val="22"/>
          <w:lang w:val="nl-BE"/>
        </w:rPr>
      </w:pPr>
      <w:r w:rsidRPr="39790873">
        <w:rPr>
          <w:rStyle w:val="normaltextrun"/>
          <w:rFonts w:asciiTheme="minorHAnsi" w:hAnsiTheme="minorHAnsi" w:cstheme="minorBidi"/>
          <w:sz w:val="22"/>
          <w:szCs w:val="22"/>
          <w:lang w:val="nl-BE"/>
        </w:rPr>
        <w:t xml:space="preserve">De </w:t>
      </w:r>
      <w:r w:rsidRPr="39790873" w:rsidR="3C9F5A71">
        <w:rPr>
          <w:rStyle w:val="normaltextrun"/>
          <w:rFonts w:asciiTheme="minorHAnsi" w:hAnsiTheme="minorHAnsi" w:cstheme="minorBidi"/>
          <w:sz w:val="22"/>
          <w:szCs w:val="22"/>
          <w:lang w:val="nl-BE"/>
        </w:rPr>
        <w:t>MVP met Randstad is een eerste case waarbij een diploma uit LED wordt gehaald, wordt geattesteerd en in de pod van de gebruiker wordt geplaatst. </w:t>
      </w:r>
      <w:r w:rsidRPr="39790873" w:rsidR="3C9F5A71">
        <w:rPr>
          <w:rStyle w:val="eop"/>
          <w:rFonts w:asciiTheme="minorHAnsi" w:hAnsiTheme="minorHAnsi" w:cstheme="minorBidi"/>
          <w:sz w:val="22"/>
          <w:szCs w:val="22"/>
          <w:lang w:val="nl-BE"/>
        </w:rPr>
        <w:t> </w:t>
      </w:r>
      <w:r w:rsidRPr="39790873" w:rsidR="44858F77">
        <w:rPr>
          <w:rStyle w:val="eop"/>
          <w:rFonts w:asciiTheme="minorHAnsi" w:hAnsiTheme="minorHAnsi" w:cstheme="minorBidi"/>
          <w:sz w:val="22"/>
          <w:szCs w:val="22"/>
          <w:lang w:val="nl-BE"/>
        </w:rPr>
        <w:t xml:space="preserve">Hiervoor </w:t>
      </w:r>
      <w:r w:rsidRPr="39790873" w:rsidR="072A37E2">
        <w:rPr>
          <w:rStyle w:val="eop"/>
          <w:rFonts w:asciiTheme="minorHAnsi" w:hAnsiTheme="minorHAnsi" w:cstheme="minorBidi"/>
          <w:sz w:val="22"/>
          <w:szCs w:val="22"/>
          <w:lang w:val="nl-BE"/>
        </w:rPr>
        <w:t xml:space="preserve">werd </w:t>
      </w:r>
      <w:r w:rsidRPr="39790873" w:rsidR="129CF71F">
        <w:rPr>
          <w:rStyle w:val="eop"/>
          <w:rFonts w:asciiTheme="minorHAnsi" w:hAnsiTheme="minorHAnsi" w:cstheme="minorBidi"/>
          <w:sz w:val="22"/>
          <w:szCs w:val="22"/>
          <w:lang w:val="nl-BE"/>
        </w:rPr>
        <w:t>er gewerkt met</w:t>
      </w:r>
      <w:r w:rsidRPr="39790873" w:rsidR="072A37E2">
        <w:rPr>
          <w:rStyle w:val="eop"/>
          <w:rFonts w:asciiTheme="minorHAnsi" w:hAnsiTheme="minorHAnsi" w:cstheme="minorBidi"/>
          <w:sz w:val="22"/>
          <w:szCs w:val="22"/>
          <w:lang w:val="nl-BE"/>
        </w:rPr>
        <w:t xml:space="preserve"> een </w:t>
      </w:r>
      <w:r w:rsidRPr="39790873" w:rsidR="71930802">
        <w:rPr>
          <w:rStyle w:val="eop"/>
          <w:rFonts w:asciiTheme="minorHAnsi" w:hAnsiTheme="minorHAnsi" w:cstheme="minorBidi"/>
          <w:sz w:val="22"/>
          <w:szCs w:val="22"/>
          <w:lang w:val="nl-BE"/>
        </w:rPr>
        <w:t>E</w:t>
      </w:r>
      <w:r w:rsidRPr="39790873" w:rsidR="072A37E2">
        <w:rPr>
          <w:rStyle w:val="eop"/>
          <w:rFonts w:asciiTheme="minorHAnsi" w:hAnsiTheme="minorHAnsi" w:cstheme="minorBidi"/>
          <w:sz w:val="22"/>
          <w:szCs w:val="22"/>
          <w:lang w:val="nl-BE"/>
        </w:rPr>
        <w:t>uropees model (ELM: komt straks aan bod in de inspiratie).</w:t>
      </w:r>
    </w:p>
    <w:p w:rsidR="00D91E0A" w:rsidP="5E37808E" w:rsidRDefault="03B29D6B" w14:paraId="5A20B4AD" w14:textId="0490E1FC">
      <w:pPr>
        <w:pStyle w:val="paragraph"/>
        <w:spacing w:beforeAutospacing="0" w:after="0" w:afterAutospacing="0"/>
        <w:jc w:val="both"/>
        <w:textAlignment w:val="baseline"/>
        <w:rPr>
          <w:rStyle w:val="normaltextrun"/>
          <w:rFonts w:asciiTheme="minorHAnsi" w:hAnsiTheme="minorHAnsi" w:cstheme="minorBidi"/>
          <w:sz w:val="22"/>
          <w:szCs w:val="22"/>
          <w:lang w:val="nl-BE"/>
        </w:rPr>
      </w:pPr>
      <w:r w:rsidRPr="00D86724">
        <w:rPr>
          <w:rStyle w:val="normaltextrun"/>
          <w:rFonts w:asciiTheme="minorHAnsi" w:hAnsiTheme="minorHAnsi" w:cstheme="minorBidi"/>
          <w:sz w:val="22"/>
          <w:szCs w:val="22"/>
          <w:lang w:val="nl-BE"/>
        </w:rPr>
        <w:t xml:space="preserve">De </w:t>
      </w:r>
      <w:r w:rsidRPr="00D86724" w:rsidR="3C9F5A71">
        <w:rPr>
          <w:rStyle w:val="normaltextrun"/>
          <w:rFonts w:asciiTheme="minorHAnsi" w:hAnsiTheme="minorHAnsi" w:cstheme="minorBidi"/>
          <w:sz w:val="22"/>
          <w:szCs w:val="22"/>
          <w:lang w:val="nl-BE"/>
        </w:rPr>
        <w:t xml:space="preserve">ELM </w:t>
      </w:r>
      <w:r w:rsidRPr="00D86724" w:rsidR="129CF71F">
        <w:rPr>
          <w:rStyle w:val="normaltextrun"/>
          <w:rFonts w:asciiTheme="minorHAnsi" w:hAnsiTheme="minorHAnsi" w:cstheme="minorBidi"/>
          <w:sz w:val="22"/>
          <w:szCs w:val="22"/>
          <w:lang w:val="nl-BE"/>
        </w:rPr>
        <w:t xml:space="preserve">is </w:t>
      </w:r>
      <w:r w:rsidRPr="00D86724" w:rsidR="3C9F5A71">
        <w:rPr>
          <w:rStyle w:val="normaltextrun"/>
          <w:rFonts w:asciiTheme="minorHAnsi" w:hAnsiTheme="minorHAnsi" w:cstheme="minorBidi"/>
          <w:sz w:val="22"/>
          <w:szCs w:val="22"/>
          <w:lang w:val="nl-BE"/>
        </w:rPr>
        <w:t>redelijk generiek</w:t>
      </w:r>
      <w:r w:rsidRPr="00D86724" w:rsidR="64CAE4C5">
        <w:rPr>
          <w:rStyle w:val="normaltextrun"/>
          <w:rFonts w:asciiTheme="minorHAnsi" w:hAnsiTheme="minorHAnsi" w:cstheme="minorBidi"/>
          <w:sz w:val="22"/>
          <w:szCs w:val="22"/>
          <w:lang w:val="nl-BE"/>
        </w:rPr>
        <w:t>. We kunnen m</w:t>
      </w:r>
      <w:r w:rsidRPr="00D86724" w:rsidR="3C9F5A71">
        <w:rPr>
          <w:rStyle w:val="normaltextrun"/>
          <w:rFonts w:asciiTheme="minorHAnsi" w:hAnsiTheme="minorHAnsi" w:cstheme="minorBidi"/>
          <w:sz w:val="22"/>
          <w:szCs w:val="22"/>
          <w:lang w:val="nl-BE"/>
        </w:rPr>
        <w:t>eer nuance geven door een Vlaams OSLO model</w:t>
      </w:r>
      <w:r w:rsidRPr="00D86724" w:rsidR="74B6030C">
        <w:rPr>
          <w:rStyle w:val="normaltextrun"/>
          <w:rFonts w:asciiTheme="minorHAnsi" w:hAnsiTheme="minorHAnsi" w:cstheme="minorBidi"/>
          <w:sz w:val="22"/>
          <w:szCs w:val="22"/>
          <w:lang w:val="nl-BE"/>
        </w:rPr>
        <w:t xml:space="preserve">, zodat een aantal specifieke zaken </w:t>
      </w:r>
      <w:r w:rsidRPr="00D86724" w:rsidR="2D5D6AEE">
        <w:rPr>
          <w:rStyle w:val="normaltextrun"/>
          <w:rFonts w:asciiTheme="minorHAnsi" w:hAnsiTheme="minorHAnsi" w:cstheme="minorBidi"/>
          <w:sz w:val="22"/>
          <w:szCs w:val="22"/>
          <w:lang w:val="nl-BE"/>
        </w:rPr>
        <w:t>beter</w:t>
      </w:r>
      <w:r w:rsidRPr="00D86724" w:rsidR="74B6030C">
        <w:rPr>
          <w:rStyle w:val="normaltextrun"/>
          <w:rFonts w:asciiTheme="minorHAnsi" w:hAnsiTheme="minorHAnsi" w:cstheme="minorBidi"/>
          <w:sz w:val="22"/>
          <w:szCs w:val="22"/>
          <w:lang w:val="nl-BE"/>
        </w:rPr>
        <w:t xml:space="preserve"> </w:t>
      </w:r>
      <w:r w:rsidRPr="00D86724" w:rsidR="2D5D6AEE">
        <w:rPr>
          <w:rStyle w:val="normaltextrun"/>
          <w:rFonts w:asciiTheme="minorHAnsi" w:hAnsiTheme="minorHAnsi" w:cstheme="minorBidi"/>
          <w:sz w:val="22"/>
          <w:szCs w:val="22"/>
          <w:lang w:val="nl-BE"/>
        </w:rPr>
        <w:t>kunnen gemapt worden.</w:t>
      </w:r>
    </w:p>
    <w:p w:rsidR="0058279B" w:rsidP="5E37808E" w:rsidRDefault="0058279B" w14:paraId="4E2616D7" w14:textId="77777777">
      <w:pPr>
        <w:pStyle w:val="paragraph"/>
        <w:spacing w:beforeAutospacing="0" w:after="0" w:afterAutospacing="0"/>
        <w:jc w:val="both"/>
        <w:textAlignment w:val="baseline"/>
        <w:rPr>
          <w:rStyle w:val="normaltextrun"/>
          <w:rFonts w:asciiTheme="minorHAnsi" w:hAnsiTheme="minorHAnsi" w:cstheme="minorBidi"/>
          <w:sz w:val="22"/>
          <w:szCs w:val="22"/>
          <w:lang w:val="nl-BE"/>
        </w:rPr>
      </w:pPr>
    </w:p>
    <w:p w:rsidR="003B174A" w:rsidP="5E37808E" w:rsidRDefault="003B174A" w14:paraId="482C919A" w14:textId="77777777">
      <w:pPr>
        <w:pStyle w:val="paragraph"/>
        <w:spacing w:beforeAutospacing="0" w:after="0" w:afterAutospacing="0"/>
        <w:jc w:val="both"/>
        <w:textAlignment w:val="baseline"/>
        <w:rPr>
          <w:rStyle w:val="normaltextrun"/>
          <w:rFonts w:asciiTheme="minorHAnsi" w:hAnsiTheme="minorHAnsi" w:cstheme="minorBidi"/>
          <w:sz w:val="22"/>
          <w:szCs w:val="22"/>
          <w:lang w:val="nl-BE"/>
        </w:rPr>
      </w:pPr>
    </w:p>
    <w:p w:rsidR="003B174A" w:rsidP="003B174A" w:rsidRDefault="003B174A" w14:paraId="0D45C4A2" w14:textId="09EC40FD">
      <w:pPr>
        <w:pStyle w:val="paragraph"/>
        <w:spacing w:beforeAutospacing="0" w:after="0" w:afterAutospacing="0"/>
        <w:jc w:val="center"/>
        <w:textAlignment w:val="baseline"/>
        <w:rPr>
          <w:rFonts w:asciiTheme="minorHAnsi" w:hAnsiTheme="minorHAnsi" w:cstheme="minorBidi"/>
          <w:sz w:val="22"/>
          <w:szCs w:val="22"/>
          <w:lang w:val="nl-BE"/>
        </w:rPr>
      </w:pPr>
      <w:r>
        <w:rPr>
          <w:noProof/>
          <w:color w:val="2B579A"/>
          <w:shd w:val="clear" w:color="auto" w:fill="E6E6E6"/>
        </w:rPr>
        <w:drawing>
          <wp:inline distT="0" distB="0" distL="0" distR="0" wp14:anchorId="4785D61E" wp14:editId="49FFA3F4">
            <wp:extent cx="2552700" cy="1437924"/>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562926" cy="1443684"/>
                    </a:xfrm>
                    <a:prstGeom prst="rect">
                      <a:avLst/>
                    </a:prstGeom>
                  </pic:spPr>
                </pic:pic>
              </a:graphicData>
            </a:graphic>
          </wp:inline>
        </w:drawing>
      </w:r>
    </w:p>
    <w:p w:rsidR="0058279B" w:rsidP="003B174A" w:rsidRDefault="0058279B" w14:paraId="1157F047" w14:textId="77777777">
      <w:pPr>
        <w:pStyle w:val="paragraph"/>
        <w:spacing w:beforeAutospacing="0" w:after="0" w:afterAutospacing="0"/>
        <w:jc w:val="center"/>
        <w:textAlignment w:val="baseline"/>
        <w:rPr>
          <w:rFonts w:asciiTheme="minorHAnsi" w:hAnsiTheme="minorHAnsi" w:cstheme="minorBidi"/>
          <w:sz w:val="22"/>
          <w:szCs w:val="22"/>
          <w:lang w:val="nl-BE"/>
        </w:rPr>
      </w:pPr>
    </w:p>
    <w:p w:rsidRPr="003F1ABD" w:rsidR="005A3AD4" w:rsidP="21C27C47" w:rsidRDefault="005A3AD4" w14:paraId="2299A908" w14:textId="31285A6E">
      <w:pPr>
        <w:pStyle w:val="paragraph"/>
        <w:spacing w:beforeAutospacing="off" w:after="0" w:afterAutospacing="off"/>
        <w:jc w:val="both"/>
        <w:textAlignment w:val="baseline"/>
        <w:rPr>
          <w:rStyle w:val="normaltextrun"/>
          <w:rFonts w:ascii="Calibri" w:hAnsi="Calibri" w:cs="Calibri"/>
          <w:color w:val="000000"/>
          <w:sz w:val="22"/>
          <w:szCs w:val="22"/>
          <w:bdr w:val="none" w:color="auto" w:sz="0" w:space="0" w:frame="1"/>
          <w:lang w:val="nl-BE"/>
        </w:rPr>
      </w:pPr>
      <w:r w:rsidRPr="0DBCE24A" w:rsidR="093D90AB">
        <w:rPr>
          <w:rStyle w:val="normaltextrun"/>
          <w:rFonts w:ascii="Calibri" w:hAnsi="Calibri" w:cs="Calibri"/>
          <w:color w:val="000000"/>
          <w:sz w:val="22"/>
          <w:szCs w:val="22"/>
          <w:bdr w:val="none" w:color="auto" w:sz="0" w:space="0" w:frame="1"/>
          <w:lang w:val="nl-BE"/>
        </w:rPr>
        <w:t>De bedoeling is dat de MVP van Randstad word</w:t>
      </w:r>
      <w:r w:rsidRPr="0DBCE24A" w:rsidR="389C075B">
        <w:rPr>
          <w:rStyle w:val="normaltextrun"/>
          <w:rFonts w:ascii="Calibri" w:hAnsi="Calibri" w:cs="Calibri"/>
          <w:color w:val="000000"/>
          <w:sz w:val="22"/>
          <w:szCs w:val="22"/>
          <w:bdr w:val="none" w:color="auto" w:sz="0" w:space="0" w:frame="1"/>
          <w:lang w:val="nl-BE"/>
        </w:rPr>
        <w:t>t</w:t>
      </w:r>
      <w:r w:rsidRPr="0DBCE24A" w:rsidR="093D90AB">
        <w:rPr>
          <w:rStyle w:val="normaltextrun"/>
          <w:rFonts w:ascii="Calibri" w:hAnsi="Calibri" w:cs="Calibri"/>
          <w:color w:val="000000"/>
          <w:sz w:val="22"/>
          <w:szCs w:val="22"/>
          <w:bdr w:val="none" w:color="auto" w:sz="0" w:space="0" w:frame="1"/>
          <w:lang w:val="nl-BE"/>
        </w:rPr>
        <w:t xml:space="preserve"> uitgebreid met een volledig datamodel</w:t>
      </w:r>
      <w:r w:rsidRPr="0DBCE24A" w:rsidR="0378AFAA">
        <w:rPr>
          <w:rStyle w:val="normaltextrun"/>
          <w:rFonts w:ascii="Calibri" w:hAnsi="Calibri" w:cs="Calibri"/>
          <w:color w:val="000000"/>
          <w:sz w:val="22"/>
          <w:szCs w:val="22"/>
          <w:bdr w:val="none" w:color="auto" w:sz="0" w:space="0" w:frame="1"/>
          <w:lang w:val="nl-BE"/>
        </w:rPr>
        <w:t xml:space="preserve"> </w:t>
      </w:r>
      <w:r w:rsidRPr="0DBCE24A" w:rsidR="093D90AB">
        <w:rPr>
          <w:rStyle w:val="normaltextrun"/>
          <w:rFonts w:ascii="Calibri" w:hAnsi="Calibri" w:cs="Calibri"/>
          <w:color w:val="000000"/>
          <w:sz w:val="22"/>
          <w:szCs w:val="22"/>
          <w:bdr w:val="none" w:color="auto" w:sz="0" w:space="0" w:frame="1"/>
          <w:lang w:val="nl-BE"/>
        </w:rPr>
        <w:t>zodat het ook schaalbaar wordt</w:t>
      </w:r>
      <w:r w:rsidRPr="0DBCE24A" w:rsidR="34D0D7BB">
        <w:rPr>
          <w:rStyle w:val="normaltextrun"/>
          <w:rFonts w:ascii="Calibri" w:hAnsi="Calibri" w:cs="Calibri"/>
          <w:color w:val="000000"/>
          <w:sz w:val="22"/>
          <w:szCs w:val="22"/>
          <w:bdr w:val="none" w:color="auto" w:sz="0" w:space="0" w:frame="1"/>
          <w:lang w:val="nl-BE"/>
        </w:rPr>
        <w:t xml:space="preserve"> en breder inzetbaar</w:t>
      </w:r>
      <w:r w:rsidRPr="0DBCE24A" w:rsidR="093D90AB">
        <w:rPr>
          <w:rStyle w:val="normaltextrun"/>
          <w:rFonts w:ascii="Calibri" w:hAnsi="Calibri" w:cs="Calibri"/>
          <w:color w:val="000000"/>
          <w:sz w:val="22"/>
          <w:szCs w:val="22"/>
          <w:bdr w:val="none" w:color="auto" w:sz="0" w:space="0" w:frame="1"/>
          <w:lang w:val="nl-BE"/>
        </w:rPr>
        <w:t>. Tot nu toe was er 1 databron (Led) en 1 data-afnemer (Randstad).</w:t>
      </w:r>
      <w:r w:rsidRPr="0DBCE24A" w:rsidR="0C843B57">
        <w:rPr>
          <w:rStyle w:val="normaltextrun"/>
          <w:rFonts w:ascii="Calibri" w:hAnsi="Calibri" w:cs="Calibri"/>
          <w:color w:val="000000"/>
          <w:sz w:val="22"/>
          <w:szCs w:val="22"/>
          <w:bdr w:val="none" w:color="auto" w:sz="0" w:space="0" w:frame="1"/>
          <w:lang w:val="nl-BE"/>
        </w:rPr>
        <w:t xml:space="preserve"> Het toekomstig model wil meerdere databronnen kunnen ontsluiten en meerdere data-afnemers.</w:t>
      </w:r>
    </w:p>
    <w:p w:rsidRPr="003F1ABD" w:rsidR="005A3AD4" w:rsidP="005A3AD4" w:rsidRDefault="005A3AD4" w14:paraId="61A016AA" w14:textId="204BB9CF">
      <w:pPr>
        <w:pStyle w:val="paragraph"/>
        <w:spacing w:beforeAutospacing="0" w:after="0" w:afterAutospacing="0"/>
        <w:textAlignment w:val="baseline"/>
        <w:rPr>
          <w:rFonts w:asciiTheme="minorHAnsi" w:hAnsiTheme="minorHAnsi" w:cstheme="minorBidi"/>
          <w:sz w:val="22"/>
          <w:szCs w:val="22"/>
          <w:lang w:val="nl-BE"/>
        </w:rPr>
      </w:pPr>
      <w:r w:rsidRPr="0DBCE24A">
        <w:rPr>
          <w:rFonts w:asciiTheme="minorHAnsi" w:hAnsiTheme="minorHAnsi" w:cstheme="minorBidi"/>
          <w:sz w:val="22"/>
          <w:szCs w:val="22"/>
          <w:lang w:val="nl-BE"/>
        </w:rPr>
        <w:t>Nu loopt het als volgt</w:t>
      </w:r>
      <w:r w:rsidRPr="0DBCE24A" w:rsidR="00D0536F">
        <w:rPr>
          <w:rFonts w:asciiTheme="minorHAnsi" w:hAnsiTheme="minorHAnsi" w:cstheme="minorBidi"/>
          <w:sz w:val="22"/>
          <w:szCs w:val="22"/>
          <w:lang w:val="nl-BE"/>
        </w:rPr>
        <w:t>:</w:t>
      </w:r>
    </w:p>
    <w:p w:rsidRPr="003F1ABD" w:rsidR="00D0536F" w:rsidP="00D0536F" w:rsidRDefault="00D0536F" w14:paraId="43953E2C" w14:textId="1AB91268">
      <w:pPr>
        <w:pStyle w:val="paragraph"/>
        <w:numPr>
          <w:ilvl w:val="0"/>
          <w:numId w:val="33"/>
        </w:numPr>
        <w:spacing w:beforeAutospacing="0" w:after="0" w:afterAutospacing="0"/>
        <w:textAlignment w:val="baseline"/>
        <w:rPr>
          <w:rFonts w:asciiTheme="minorHAnsi" w:hAnsiTheme="minorHAnsi" w:cstheme="minorBidi"/>
          <w:sz w:val="22"/>
          <w:szCs w:val="22"/>
          <w:lang w:val="nl-BE"/>
        </w:rPr>
      </w:pPr>
      <w:r w:rsidRPr="0DBCE24A">
        <w:rPr>
          <w:rFonts w:asciiTheme="minorHAnsi" w:hAnsiTheme="minorHAnsi" w:cstheme="minorBidi"/>
          <w:sz w:val="22"/>
          <w:szCs w:val="22"/>
          <w:lang w:val="nl-BE"/>
        </w:rPr>
        <w:t>Maak een datakluis aan (en krijg een uID)</w:t>
      </w:r>
    </w:p>
    <w:p w:rsidRPr="003F1ABD" w:rsidR="00D0536F" w:rsidP="00D0536F" w:rsidRDefault="009C3595" w14:paraId="3541E054" w14:textId="24DCB147">
      <w:pPr>
        <w:pStyle w:val="paragraph"/>
        <w:numPr>
          <w:ilvl w:val="0"/>
          <w:numId w:val="33"/>
        </w:numPr>
        <w:spacing w:beforeAutospacing="0" w:after="0" w:afterAutospacing="0"/>
        <w:textAlignment w:val="baseline"/>
        <w:rPr>
          <w:rFonts w:asciiTheme="minorHAnsi" w:hAnsiTheme="minorHAnsi" w:cstheme="minorBidi"/>
          <w:sz w:val="22"/>
          <w:szCs w:val="22"/>
          <w:lang w:val="nl-BE"/>
        </w:rPr>
      </w:pPr>
      <w:r w:rsidRPr="0DBCE24A">
        <w:rPr>
          <w:rFonts w:asciiTheme="minorHAnsi" w:hAnsiTheme="minorHAnsi" w:cstheme="minorBidi"/>
          <w:sz w:val="22"/>
          <w:szCs w:val="22"/>
          <w:lang w:val="nl-BE"/>
        </w:rPr>
        <w:t>Gegevens worden opgeladen in de kluis (</w:t>
      </w:r>
      <w:r w:rsidRPr="0DBCE24A" w:rsidR="007D0E8F">
        <w:rPr>
          <w:rFonts w:asciiTheme="minorHAnsi" w:hAnsiTheme="minorHAnsi" w:cstheme="minorBidi"/>
          <w:sz w:val="22"/>
          <w:szCs w:val="22"/>
          <w:lang w:val="nl-BE"/>
        </w:rPr>
        <w:t>momenteel enkel diplomagegevens uit de LED databank, in de toekomst zullen hier</w:t>
      </w:r>
      <w:r w:rsidRPr="0DBCE24A" w:rsidR="003F1ABD">
        <w:rPr>
          <w:rFonts w:asciiTheme="minorHAnsi" w:hAnsiTheme="minorHAnsi" w:cstheme="minorBidi"/>
          <w:sz w:val="22"/>
          <w:szCs w:val="22"/>
          <w:lang w:val="nl-BE"/>
        </w:rPr>
        <w:t xml:space="preserve"> bestaande types data worden aangeboden)</w:t>
      </w:r>
    </w:p>
    <w:p w:rsidRPr="003F1ABD" w:rsidR="003F1ABD" w:rsidP="00D0536F" w:rsidRDefault="003F1ABD" w14:paraId="5B8ED8C9" w14:textId="5F50F01D">
      <w:pPr>
        <w:pStyle w:val="paragraph"/>
        <w:numPr>
          <w:ilvl w:val="0"/>
          <w:numId w:val="33"/>
        </w:numPr>
        <w:spacing w:beforeAutospacing="0" w:after="0" w:afterAutospacing="0"/>
        <w:textAlignment w:val="baseline"/>
        <w:rPr>
          <w:rFonts w:asciiTheme="minorHAnsi" w:hAnsiTheme="minorHAnsi" w:cstheme="minorBidi"/>
          <w:sz w:val="22"/>
          <w:szCs w:val="22"/>
          <w:lang w:val="nl-BE"/>
        </w:rPr>
      </w:pPr>
      <w:r w:rsidRPr="0DBCE24A">
        <w:rPr>
          <w:rFonts w:asciiTheme="minorHAnsi" w:hAnsiTheme="minorHAnsi" w:cstheme="minorBidi"/>
          <w:sz w:val="22"/>
          <w:szCs w:val="22"/>
          <w:lang w:val="nl-BE"/>
        </w:rPr>
        <w:t>Gegevens delen</w:t>
      </w:r>
    </w:p>
    <w:p w:rsidRPr="00D91EC7" w:rsidR="0005494F" w:rsidP="5E37808E" w:rsidRDefault="0005494F" w14:paraId="6ECE94E2" w14:textId="77777777">
      <w:pPr>
        <w:pStyle w:val="Normal6"/>
        <w:rPr>
          <w:rFonts w:asciiTheme="minorHAnsi" w:hAnsiTheme="minorHAnsi" w:cstheme="minorBidi"/>
        </w:rPr>
      </w:pPr>
    </w:p>
    <w:p w:rsidRPr="00F86444" w:rsidR="003F1ABD" w:rsidP="21C27C47" w:rsidRDefault="003F1ABD" w14:paraId="2535320A" w14:textId="7E43C009">
      <w:pPr>
        <w:pStyle w:val="paragraph"/>
        <w:spacing w:beforeAutospacing="off" w:after="0" w:afterAutospacing="off"/>
        <w:jc w:val="both"/>
        <w:textAlignment w:val="baseline"/>
        <w:rPr>
          <w:rFonts w:ascii="Calibri" w:hAnsi="Calibri" w:cs="" w:asciiTheme="minorAscii" w:hAnsiTheme="minorAscii" w:cstheme="minorBidi"/>
          <w:sz w:val="22"/>
          <w:szCs w:val="22"/>
          <w:lang w:val="nl-BE"/>
        </w:rPr>
      </w:pPr>
      <w:r w:rsidRPr="21C27C47" w:rsidR="781365A8">
        <w:rPr>
          <w:rFonts w:ascii="Calibri" w:hAnsi="Calibri" w:cs="" w:asciiTheme="minorAscii" w:hAnsiTheme="minorAscii" w:cstheme="minorBidi"/>
          <w:b w:val="1"/>
          <w:bCs w:val="1"/>
          <w:sz w:val="22"/>
          <w:szCs w:val="22"/>
          <w:lang w:val="nl-BE"/>
        </w:rPr>
        <w:t xml:space="preserve">Opmerking: </w:t>
      </w:r>
      <w:r w:rsidRPr="21C27C47" w:rsidR="781365A8">
        <w:rPr>
          <w:rFonts w:ascii="Calibri" w:hAnsi="Calibri" w:cs="" w:asciiTheme="minorAscii" w:hAnsiTheme="minorAscii" w:cstheme="minorBidi"/>
          <w:sz w:val="22"/>
          <w:szCs w:val="22"/>
          <w:lang w:val="nl-BE"/>
        </w:rPr>
        <w:t xml:space="preserve">Bij VDAB </w:t>
      </w:r>
      <w:r w:rsidRPr="21C27C47" w:rsidR="470B1E6D">
        <w:rPr>
          <w:rFonts w:ascii="Calibri" w:hAnsi="Calibri" w:cs="" w:asciiTheme="minorAscii" w:hAnsiTheme="minorAscii" w:cstheme="minorBidi"/>
          <w:sz w:val="22"/>
          <w:szCs w:val="22"/>
          <w:lang w:val="nl-BE"/>
        </w:rPr>
        <w:t xml:space="preserve">komen </w:t>
      </w:r>
      <w:r w:rsidRPr="21C27C47" w:rsidR="3D679329">
        <w:rPr>
          <w:rFonts w:ascii="Calibri" w:hAnsi="Calibri" w:cs="" w:asciiTheme="minorAscii" w:hAnsiTheme="minorAscii" w:cstheme="minorBidi"/>
          <w:sz w:val="22"/>
          <w:szCs w:val="22"/>
          <w:lang w:val="nl-BE"/>
        </w:rPr>
        <w:t xml:space="preserve">diploma’s </w:t>
      </w:r>
      <w:r w:rsidRPr="21C27C47" w:rsidR="470B1E6D">
        <w:rPr>
          <w:rFonts w:ascii="Calibri" w:hAnsi="Calibri" w:cs="" w:asciiTheme="minorAscii" w:hAnsiTheme="minorAscii" w:cstheme="minorBidi"/>
          <w:sz w:val="22"/>
          <w:szCs w:val="22"/>
          <w:lang w:val="nl-BE"/>
        </w:rPr>
        <w:t>al binnen voor werkzoekenden (diploma’s). Via LED komen alle authentieke bewijzen binnen</w:t>
      </w:r>
      <w:r w:rsidRPr="21C27C47" w:rsidR="448AE801">
        <w:rPr>
          <w:rFonts w:ascii="Calibri" w:hAnsi="Calibri" w:cs="" w:asciiTheme="minorAscii" w:hAnsiTheme="minorAscii" w:cstheme="minorBidi"/>
          <w:sz w:val="22"/>
          <w:szCs w:val="22"/>
          <w:lang w:val="nl-BE"/>
        </w:rPr>
        <w:t>.</w:t>
      </w:r>
    </w:p>
    <w:p w:rsidRPr="00F86444" w:rsidR="00CC5B8A" w:rsidP="00366AB5" w:rsidRDefault="00E207F9" w14:paraId="69A41FC4" w14:textId="4F9A38C4">
      <w:pPr>
        <w:pStyle w:val="paragraph"/>
        <w:spacing w:beforeAutospacing="0" w:after="0" w:afterAutospacing="0"/>
        <w:jc w:val="both"/>
        <w:textAlignment w:val="baseline"/>
        <w:rPr>
          <w:rFonts w:asciiTheme="minorHAnsi" w:hAnsiTheme="minorHAnsi" w:cstheme="minorBidi"/>
          <w:sz w:val="22"/>
          <w:szCs w:val="22"/>
          <w:lang w:val="nl-BE"/>
        </w:rPr>
      </w:pPr>
      <w:r w:rsidRPr="0DBCE24A">
        <w:rPr>
          <w:rFonts w:asciiTheme="minorHAnsi" w:hAnsiTheme="minorHAnsi" w:cstheme="minorBidi"/>
          <w:b/>
          <w:sz w:val="22"/>
          <w:szCs w:val="22"/>
          <w:lang w:val="nl-BE"/>
        </w:rPr>
        <w:t>Vraag</w:t>
      </w:r>
      <w:r w:rsidRPr="0DBCE24A">
        <w:rPr>
          <w:rFonts w:asciiTheme="minorHAnsi" w:hAnsiTheme="minorHAnsi" w:cstheme="minorBidi"/>
          <w:sz w:val="22"/>
          <w:szCs w:val="22"/>
          <w:lang w:val="nl-BE"/>
        </w:rPr>
        <w:t xml:space="preserve">: </w:t>
      </w:r>
      <w:r w:rsidRPr="0DBCE24A" w:rsidR="00EF7F31">
        <w:rPr>
          <w:rFonts w:asciiTheme="minorHAnsi" w:hAnsiTheme="minorHAnsi" w:cstheme="minorBidi"/>
          <w:sz w:val="22"/>
          <w:szCs w:val="22"/>
          <w:lang w:val="nl-BE"/>
        </w:rPr>
        <w:t xml:space="preserve">Dinsdag (Learning Bytes Festival) werd er een signaal gegeven dat </w:t>
      </w:r>
      <w:r w:rsidRPr="0DBCE24A" w:rsidR="0014366F">
        <w:rPr>
          <w:rFonts w:asciiTheme="minorHAnsi" w:hAnsiTheme="minorHAnsi" w:cstheme="minorBidi"/>
          <w:sz w:val="22"/>
          <w:szCs w:val="22"/>
          <w:lang w:val="nl-BE"/>
        </w:rPr>
        <w:t xml:space="preserve">er geen datastroom mogelijk is </w:t>
      </w:r>
      <w:r w:rsidRPr="0DBCE24A" w:rsidR="00EC6B7A">
        <w:rPr>
          <w:rFonts w:asciiTheme="minorHAnsi" w:hAnsiTheme="minorHAnsi" w:cstheme="minorBidi"/>
          <w:sz w:val="22"/>
          <w:szCs w:val="22"/>
          <w:lang w:val="nl-BE"/>
        </w:rPr>
        <w:t xml:space="preserve">vanuit het middelbaar naar het hoger onderwijs. Gaat het hier om een hiaat </w:t>
      </w:r>
      <w:r w:rsidRPr="0DBCE24A" w:rsidR="003E7748">
        <w:rPr>
          <w:rFonts w:asciiTheme="minorHAnsi" w:hAnsiTheme="minorHAnsi" w:cstheme="minorBidi"/>
          <w:sz w:val="22"/>
          <w:szCs w:val="22"/>
          <w:lang w:val="nl-BE"/>
        </w:rPr>
        <w:t>want normaal gezien is alles mogelijk?</w:t>
      </w:r>
    </w:p>
    <w:p w:rsidRPr="00F86444" w:rsidR="003E7748" w:rsidP="00366AB5" w:rsidRDefault="003E7748" w14:paraId="6199A10C" w14:textId="2F817E73">
      <w:pPr>
        <w:pStyle w:val="paragraph"/>
        <w:spacing w:beforeAutospacing="0" w:after="0" w:afterAutospacing="0"/>
        <w:jc w:val="both"/>
        <w:textAlignment w:val="baseline"/>
        <w:rPr>
          <w:rFonts w:asciiTheme="minorHAnsi" w:hAnsiTheme="minorHAnsi" w:cstheme="minorBidi"/>
          <w:sz w:val="22"/>
          <w:szCs w:val="22"/>
          <w:lang w:val="nl-BE"/>
        </w:rPr>
      </w:pPr>
      <w:r w:rsidRPr="0DBCE24A">
        <w:rPr>
          <w:rFonts w:asciiTheme="minorHAnsi" w:hAnsiTheme="minorHAnsi" w:cstheme="minorBidi"/>
          <w:b/>
          <w:sz w:val="22"/>
          <w:szCs w:val="22"/>
          <w:lang w:val="nl-BE"/>
        </w:rPr>
        <w:t>Antwoord</w:t>
      </w:r>
      <w:r w:rsidRPr="0DBCE24A">
        <w:rPr>
          <w:rFonts w:asciiTheme="minorHAnsi" w:hAnsiTheme="minorHAnsi" w:cstheme="minorBidi"/>
          <w:sz w:val="22"/>
          <w:szCs w:val="22"/>
          <w:lang w:val="nl-BE"/>
        </w:rPr>
        <w:t>: Dit ging over meer granulair</w:t>
      </w:r>
      <w:r w:rsidRPr="0DBCE24A" w:rsidR="00A5361B">
        <w:rPr>
          <w:rFonts w:asciiTheme="minorHAnsi" w:hAnsiTheme="minorHAnsi" w:cstheme="minorBidi"/>
          <w:sz w:val="22"/>
          <w:szCs w:val="22"/>
          <w:lang w:val="nl-BE"/>
        </w:rPr>
        <w:t>e</w:t>
      </w:r>
      <w:r w:rsidRPr="0DBCE24A">
        <w:rPr>
          <w:rFonts w:asciiTheme="minorHAnsi" w:hAnsiTheme="minorHAnsi" w:cstheme="minorBidi"/>
          <w:sz w:val="22"/>
          <w:szCs w:val="22"/>
          <w:lang w:val="nl-BE"/>
        </w:rPr>
        <w:t xml:space="preserve"> datastromen</w:t>
      </w:r>
      <w:r w:rsidRPr="0DBCE24A" w:rsidR="00A5361B">
        <w:rPr>
          <w:rFonts w:asciiTheme="minorHAnsi" w:hAnsiTheme="minorHAnsi" w:cstheme="minorBidi"/>
          <w:sz w:val="22"/>
          <w:szCs w:val="22"/>
          <w:lang w:val="nl-BE"/>
        </w:rPr>
        <w:t xml:space="preserve"> die ontbreken.</w:t>
      </w:r>
    </w:p>
    <w:p w:rsidRPr="00F86444" w:rsidR="00A5361B" w:rsidP="00366AB5" w:rsidRDefault="00A5361B" w14:paraId="53A01C8E" w14:textId="3ABED512">
      <w:pPr>
        <w:pStyle w:val="paragraph"/>
        <w:spacing w:beforeAutospacing="0" w:after="0" w:afterAutospacing="0"/>
        <w:jc w:val="both"/>
        <w:textAlignment w:val="baseline"/>
        <w:rPr>
          <w:rFonts w:asciiTheme="minorHAnsi" w:hAnsiTheme="minorHAnsi" w:cstheme="minorBidi"/>
          <w:sz w:val="22"/>
          <w:szCs w:val="22"/>
          <w:lang w:val="nl-BE"/>
        </w:rPr>
      </w:pPr>
      <w:r w:rsidRPr="0DBCE24A">
        <w:rPr>
          <w:rFonts w:asciiTheme="minorHAnsi" w:hAnsiTheme="minorHAnsi" w:cstheme="minorBidi"/>
          <w:b/>
          <w:sz w:val="22"/>
          <w:szCs w:val="22"/>
          <w:lang w:val="nl-BE"/>
        </w:rPr>
        <w:t>Bijkomende</w:t>
      </w:r>
      <w:r w:rsidRPr="0DBCE24A">
        <w:rPr>
          <w:rFonts w:asciiTheme="minorHAnsi" w:hAnsiTheme="minorHAnsi" w:cstheme="minorBidi"/>
          <w:sz w:val="22"/>
          <w:szCs w:val="22"/>
          <w:lang w:val="nl-BE"/>
        </w:rPr>
        <w:t xml:space="preserve"> </w:t>
      </w:r>
      <w:r w:rsidRPr="0DBCE24A">
        <w:rPr>
          <w:rFonts w:asciiTheme="minorHAnsi" w:hAnsiTheme="minorHAnsi" w:cstheme="minorBidi"/>
          <w:b/>
          <w:sz w:val="22"/>
          <w:szCs w:val="22"/>
          <w:lang w:val="nl-BE"/>
        </w:rPr>
        <w:t>vraag</w:t>
      </w:r>
      <w:r w:rsidRPr="0DBCE24A">
        <w:rPr>
          <w:rFonts w:asciiTheme="minorHAnsi" w:hAnsiTheme="minorHAnsi" w:cstheme="minorBidi"/>
          <w:sz w:val="22"/>
          <w:szCs w:val="22"/>
          <w:lang w:val="nl-BE"/>
        </w:rPr>
        <w:t xml:space="preserve">: </w:t>
      </w:r>
      <w:r w:rsidRPr="0DBCE24A" w:rsidR="00F25E31">
        <w:rPr>
          <w:rFonts w:asciiTheme="minorHAnsi" w:hAnsiTheme="minorHAnsi" w:cstheme="minorBidi"/>
          <w:sz w:val="22"/>
          <w:szCs w:val="22"/>
          <w:lang w:val="nl-BE"/>
        </w:rPr>
        <w:t xml:space="preserve">Naast het diploma moet men </w:t>
      </w:r>
      <w:r w:rsidRPr="0DBCE24A" w:rsidR="00861B76">
        <w:rPr>
          <w:rFonts w:asciiTheme="minorHAnsi" w:hAnsiTheme="minorHAnsi" w:cstheme="minorBidi"/>
          <w:sz w:val="22"/>
          <w:szCs w:val="22"/>
          <w:lang w:val="nl-BE"/>
        </w:rPr>
        <w:t>voor sommige jobs (bv. verpleegkunde)</w:t>
      </w:r>
      <w:r w:rsidRPr="0DBCE24A" w:rsidR="00F25E31">
        <w:rPr>
          <w:rFonts w:asciiTheme="minorHAnsi" w:hAnsiTheme="minorHAnsi" w:cstheme="minorBidi"/>
          <w:sz w:val="22"/>
          <w:szCs w:val="22"/>
          <w:lang w:val="nl-BE"/>
        </w:rPr>
        <w:t xml:space="preserve"> ook over een erkenning beschikken </w:t>
      </w:r>
      <w:r w:rsidRPr="0DBCE24A" w:rsidR="00E57B05">
        <w:rPr>
          <w:rFonts w:asciiTheme="minorHAnsi" w:hAnsiTheme="minorHAnsi" w:cstheme="minorBidi"/>
          <w:sz w:val="22"/>
          <w:szCs w:val="22"/>
          <w:lang w:val="nl-BE"/>
        </w:rPr>
        <w:t>(</w:t>
      </w:r>
      <w:r w:rsidRPr="0DBCE24A" w:rsidR="00861B76">
        <w:rPr>
          <w:rFonts w:asciiTheme="minorHAnsi" w:hAnsiTheme="minorHAnsi" w:cstheme="minorBidi"/>
          <w:sz w:val="22"/>
          <w:szCs w:val="22"/>
          <w:lang w:val="nl-BE"/>
        </w:rPr>
        <w:t xml:space="preserve">dit is een </w:t>
      </w:r>
      <w:r w:rsidRPr="0DBCE24A" w:rsidR="00E57B05">
        <w:rPr>
          <w:rFonts w:asciiTheme="minorHAnsi" w:hAnsiTheme="minorHAnsi" w:cstheme="minorBidi"/>
          <w:sz w:val="22"/>
          <w:szCs w:val="22"/>
          <w:lang w:val="nl-BE"/>
        </w:rPr>
        <w:t>certificaat van de overheid</w:t>
      </w:r>
      <w:r w:rsidRPr="0DBCE24A" w:rsidR="00155332">
        <w:rPr>
          <w:rFonts w:asciiTheme="minorHAnsi" w:hAnsiTheme="minorHAnsi" w:cstheme="minorBidi"/>
          <w:sz w:val="22"/>
          <w:szCs w:val="22"/>
          <w:lang w:val="nl-BE"/>
        </w:rPr>
        <w:t>). Is het studieverleden wel voldoende?</w:t>
      </w:r>
    </w:p>
    <w:p w:rsidR="00155332" w:rsidP="39790873" w:rsidRDefault="00155332" w14:paraId="3DFB9D19" w14:textId="7604FFCB">
      <w:pPr>
        <w:pStyle w:val="paragraph"/>
        <w:spacing w:beforeAutospacing="0" w:after="0" w:afterAutospacing="0"/>
        <w:jc w:val="both"/>
        <w:textAlignment w:val="baseline"/>
        <w:rPr>
          <w:rFonts w:asciiTheme="minorHAnsi" w:hAnsiTheme="minorHAnsi" w:cstheme="minorBidi"/>
          <w:sz w:val="22"/>
          <w:szCs w:val="22"/>
          <w:lang w:val="nl-BE"/>
        </w:rPr>
      </w:pPr>
      <w:r w:rsidRPr="0DBCE24A">
        <w:rPr>
          <w:rFonts w:asciiTheme="minorHAnsi" w:hAnsiTheme="minorHAnsi" w:cstheme="minorBidi"/>
          <w:b/>
          <w:sz w:val="22"/>
          <w:szCs w:val="22"/>
          <w:lang w:val="nl-BE"/>
        </w:rPr>
        <w:t>Antwoord</w:t>
      </w:r>
      <w:r w:rsidRPr="0DBCE24A">
        <w:rPr>
          <w:rFonts w:asciiTheme="minorHAnsi" w:hAnsiTheme="minorHAnsi" w:cstheme="minorBidi"/>
          <w:sz w:val="22"/>
          <w:szCs w:val="22"/>
          <w:lang w:val="nl-BE"/>
        </w:rPr>
        <w:t xml:space="preserve">: </w:t>
      </w:r>
      <w:r w:rsidRPr="0DBCE24A" w:rsidR="00F86444">
        <w:rPr>
          <w:rFonts w:asciiTheme="minorHAnsi" w:hAnsiTheme="minorHAnsi" w:cstheme="minorBidi"/>
          <w:sz w:val="22"/>
          <w:szCs w:val="22"/>
          <w:lang w:val="nl-BE"/>
        </w:rPr>
        <w:t xml:space="preserve">Voor deze erkenning heb je ook het </w:t>
      </w:r>
      <w:r w:rsidRPr="0DBCE24A" w:rsidR="1F7FDF49">
        <w:rPr>
          <w:rFonts w:asciiTheme="minorHAnsi" w:hAnsiTheme="minorHAnsi" w:cstheme="minorBidi"/>
          <w:sz w:val="22"/>
          <w:szCs w:val="22"/>
          <w:lang w:val="nl-BE"/>
        </w:rPr>
        <w:t>RIZIV-nummer</w:t>
      </w:r>
      <w:r w:rsidRPr="0DBCE24A" w:rsidR="00F86444">
        <w:rPr>
          <w:rFonts w:asciiTheme="minorHAnsi" w:hAnsiTheme="minorHAnsi" w:cstheme="minorBidi"/>
          <w:sz w:val="22"/>
          <w:szCs w:val="22"/>
          <w:lang w:val="nl-BE"/>
        </w:rPr>
        <w:t xml:space="preserve"> nodig en dat zit niet in de scope van dit Oslo traject. Het studieverleden zou voldoende moeten zijn.</w:t>
      </w:r>
    </w:p>
    <w:p w:rsidR="00F86444" w:rsidP="5E37808E" w:rsidRDefault="00F86444" w14:paraId="156C24BF" w14:textId="77777777">
      <w:pPr>
        <w:pStyle w:val="paragraph"/>
        <w:spacing w:beforeAutospacing="0" w:after="0" w:afterAutospacing="0"/>
        <w:ind w:left="720"/>
        <w:jc w:val="both"/>
        <w:textAlignment w:val="baseline"/>
        <w:rPr>
          <w:rFonts w:asciiTheme="minorHAnsi" w:hAnsiTheme="minorHAnsi" w:cstheme="minorBidi"/>
          <w:sz w:val="22"/>
          <w:szCs w:val="22"/>
          <w:lang w:val="nl-BE"/>
        </w:rPr>
      </w:pPr>
    </w:p>
    <w:p w:rsidRPr="00B77D88" w:rsidR="00B77D88" w:rsidP="5E37808E" w:rsidRDefault="1BD96ACA" w14:paraId="4EAEE15C" w14:textId="04A7642F">
      <w:pPr>
        <w:pStyle w:val="paragraph"/>
        <w:spacing w:beforeAutospacing="0" w:after="0" w:afterAutospacing="0"/>
        <w:jc w:val="both"/>
        <w:textAlignment w:val="baseline"/>
        <w:rPr>
          <w:rFonts w:ascii="Segoe UI" w:hAnsi="Segoe UI" w:cs="Segoe UI"/>
          <w:sz w:val="18"/>
          <w:szCs w:val="18"/>
          <w:lang w:val="nl-BE"/>
        </w:rPr>
      </w:pPr>
      <w:r w:rsidRPr="00D86724">
        <w:rPr>
          <w:rStyle w:val="normaltextrun"/>
          <w:rFonts w:ascii="Calibri" w:hAnsi="Calibri" w:cs="Calibri"/>
          <w:sz w:val="22"/>
          <w:szCs w:val="22"/>
          <w:lang w:val="nl-BE"/>
        </w:rPr>
        <w:t>Oslo gaat om met het feit dat veel verschillende organisaties vanuit hun eigen invalshoek naar info kijk</w:t>
      </w:r>
      <w:r w:rsidRPr="00D86724" w:rsidR="761DE17F">
        <w:rPr>
          <w:rStyle w:val="normaltextrun"/>
          <w:rFonts w:ascii="Calibri" w:hAnsi="Calibri" w:cs="Calibri"/>
          <w:sz w:val="22"/>
          <w:szCs w:val="22"/>
          <w:lang w:val="nl-BE"/>
        </w:rPr>
        <w:t>en</w:t>
      </w:r>
      <w:r w:rsidRPr="00D86724">
        <w:rPr>
          <w:rStyle w:val="normaltextrun"/>
          <w:rFonts w:ascii="Calibri" w:hAnsi="Calibri" w:cs="Calibri"/>
          <w:sz w:val="22"/>
          <w:szCs w:val="22"/>
          <w:lang w:val="nl-BE"/>
        </w:rPr>
        <w:t xml:space="preserve"> waardoor deze informatie in andere organisaties niet meer bruikbaar is. Dit maakt het moeilijk</w:t>
      </w:r>
      <w:r w:rsidRPr="00462C30" w:rsidR="009C7C59">
        <w:rPr>
          <w:rStyle w:val="normaltextrun"/>
          <w:rFonts w:ascii="Calibri" w:hAnsi="Calibri" w:cs="Calibri"/>
          <w:sz w:val="22"/>
          <w:szCs w:val="22"/>
          <w:lang w:val="nl-BE"/>
        </w:rPr>
        <w:t xml:space="preserve"> </w:t>
      </w:r>
      <w:r w:rsidRPr="00D86724">
        <w:rPr>
          <w:rStyle w:val="normaltextrun"/>
          <w:rFonts w:ascii="Calibri" w:hAnsi="Calibri" w:cs="Calibri"/>
          <w:sz w:val="22"/>
          <w:szCs w:val="22"/>
          <w:lang w:val="nl-BE"/>
        </w:rPr>
        <w:t>om data uit te wisselen en te combineren met elkaar en daarop werken we met OSLO.</w:t>
      </w:r>
      <w:r w:rsidRPr="00D86724">
        <w:rPr>
          <w:rStyle w:val="eop"/>
          <w:rFonts w:ascii="Calibri" w:hAnsi="Calibri" w:cs="Calibri"/>
          <w:sz w:val="22"/>
          <w:szCs w:val="22"/>
          <w:lang w:val="nl-BE"/>
        </w:rPr>
        <w:t> </w:t>
      </w:r>
    </w:p>
    <w:p w:rsidR="00B77D88" w:rsidP="5E37808E" w:rsidRDefault="1BD96ACA" w14:paraId="2608600A" w14:textId="3A3F1FC6">
      <w:pPr>
        <w:pStyle w:val="paragraph"/>
        <w:spacing w:beforeAutospacing="0" w:after="0" w:afterAutospacing="0"/>
        <w:jc w:val="both"/>
        <w:textAlignment w:val="baseline"/>
        <w:rPr>
          <w:rStyle w:val="eop"/>
          <w:rFonts w:ascii="Calibri" w:hAnsi="Calibri" w:cs="Calibri"/>
          <w:sz w:val="22"/>
          <w:szCs w:val="22"/>
          <w:lang w:val="nl-BE"/>
        </w:rPr>
      </w:pPr>
      <w:r w:rsidRPr="00D86724">
        <w:rPr>
          <w:rStyle w:val="normaltextrun"/>
          <w:rFonts w:ascii="Calibri" w:hAnsi="Calibri" w:cs="Calibri"/>
          <w:sz w:val="22"/>
          <w:szCs w:val="22"/>
          <w:lang w:val="nl-BE"/>
        </w:rPr>
        <w:t>OSLO maakt Vlaamse standaarden maar werkt verder op bestaande (Europese) standaarden. </w:t>
      </w:r>
    </w:p>
    <w:p w:rsidR="00E00475" w:rsidP="5E37808E" w:rsidRDefault="00E00475" w14:paraId="3CED2059" w14:textId="77777777">
      <w:pPr>
        <w:pStyle w:val="paragraph"/>
        <w:spacing w:beforeAutospacing="0" w:after="0" w:afterAutospacing="0"/>
        <w:jc w:val="both"/>
        <w:textAlignment w:val="baseline"/>
        <w:rPr>
          <w:rStyle w:val="eop"/>
          <w:rFonts w:ascii="Calibri" w:hAnsi="Calibri" w:cs="Calibri"/>
          <w:sz w:val="22"/>
          <w:szCs w:val="22"/>
          <w:lang w:val="nl-BE"/>
        </w:rPr>
      </w:pPr>
    </w:p>
    <w:p w:rsidR="000E1732" w:rsidP="000C5527" w:rsidRDefault="1D8DDEE4" w14:paraId="000000A9" w14:textId="77777777">
      <w:pPr>
        <w:pStyle w:val="heading26"/>
        <w:numPr>
          <w:ilvl w:val="1"/>
          <w:numId w:val="10"/>
        </w:numPr>
      </w:pPr>
      <w:bookmarkStart w:name="_Toc128467878" w:id="9"/>
      <w:bookmarkStart w:name="_Toc130304285" w:id="10"/>
      <w:r>
        <w:t>OSLO</w:t>
      </w:r>
      <w:bookmarkEnd w:id="9"/>
      <w:bookmarkEnd w:id="10"/>
    </w:p>
    <w:p w:rsidRPr="0058279B" w:rsidR="0058279B" w:rsidP="0058279B" w:rsidRDefault="0058279B" w14:paraId="604503CE" w14:textId="77777777">
      <w:pPr>
        <w:pStyle w:val="Normal6"/>
        <w:rPr>
          <w:i/>
        </w:rPr>
      </w:pPr>
      <w:r w:rsidRPr="0058279B">
        <w:rPr>
          <w:i/>
        </w:rPr>
        <w:t>We verwijzen naar slides 21 – 26 voor meer informatie.</w:t>
      </w:r>
    </w:p>
    <w:p w:rsidR="007C2D41" w:rsidP="005872B9" w:rsidRDefault="1D8DDEE4" w14:paraId="336D5DE5" w14:textId="29AF6AFF">
      <w:pPr>
        <w:pStyle w:val="Normal6"/>
        <w:rPr>
          <w:highlight w:val="yellow"/>
        </w:rPr>
      </w:pPr>
      <w:r>
        <w:t xml:space="preserve">Het doel van OSLO is om de datastromen semantisch te modelleren en de structuur van de data te standaardiseren in de context van </w:t>
      </w:r>
      <w:r w:rsidR="3A2998EC">
        <w:t xml:space="preserve">het uitwisselen van </w:t>
      </w:r>
      <w:r w:rsidR="7AC61373">
        <w:t>leercredentials</w:t>
      </w:r>
      <w:r>
        <w:t xml:space="preserve">. </w:t>
      </w:r>
      <w:r w:rsidR="0630A1BC">
        <w:t>Data over leercredentials zijn momenteel verspreid over verschillende systemen en applicaties die niet verbonden zijn met elkaar. Burgers, bedrijven en instellingen kunnen grote meerwaarde halen uit overzichtelijke en toegankelijke leercredentials. Het ontwikkelen van een gedragen datamodel over leercredentials is de eerste stap die nodig is om dit te kunnen verwezenlijken.</w:t>
      </w:r>
      <w:r w:rsidR="308C3D67">
        <w:t xml:space="preserve"> </w:t>
      </w:r>
      <w:r w:rsidR="0630A1BC">
        <w:t>Dit gedragen datamodel, in de vorm van een OSLO standaard maakt het mogelijk om data te delen en uit te wisselen tussen verschillende stakeholders.</w:t>
      </w:r>
      <w:r w:rsidR="308C3D67">
        <w:t xml:space="preserve"> </w:t>
      </w:r>
      <w:r w:rsidR="0630A1BC">
        <w:t>De opzet van dit traject is om de structuur van een leercedential te standaardiseren in samenspraak met alle belanghebbenden.</w:t>
      </w:r>
      <w:r w:rsidR="308C3D67">
        <w:t xml:space="preserve"> </w:t>
      </w:r>
      <w:r w:rsidR="0630A1BC">
        <w:t>Door de datastromen semantisch te verduidelijken, maakt het de data beter vindbaar en begrijpbaar, alsook beter combineerbaar met andere databronnen.</w:t>
      </w:r>
    </w:p>
    <w:p w:rsidR="00677261" w:rsidRDefault="000C5527" w14:paraId="48CCD430" w14:textId="0AD0612E">
      <w:pPr>
        <w:pStyle w:val="Normal6"/>
      </w:pPr>
      <w:r>
        <w:t xml:space="preserve">Extra informatie en een verzameling van de datastandaarden zijn te vinden op volgende links: </w:t>
      </w:r>
      <w:r w:rsidR="00BD5423">
        <w:fldChar w:fldCharType="begin"/>
      </w:r>
      <w:r w:rsidR="00BD5423">
        <w:instrText>HYPERLINK "https://overheid.vlaanderen.be/oslo-wat-is-oslo"</w:instrText>
      </w:r>
      <w:r w:rsidR="00BD5423">
        <w:fldChar w:fldCharType="separate"/>
      </w:r>
      <w:r w:rsidRPr="00F47779" w:rsidR="001B491C">
        <w:rPr>
          <w:rStyle w:val="Hyperlink"/>
        </w:rPr>
        <w:t>https://overheid.vlaanderen.be/oslo-wat-is-oslo</w:t>
      </w:r>
      <w:r w:rsidR="00BD5423">
        <w:rPr>
          <w:rStyle w:val="Hyperlink"/>
        </w:rPr>
        <w:fldChar w:fldCharType="end"/>
      </w:r>
      <w:r w:rsidR="001B491C">
        <w:t xml:space="preserve"> </w:t>
      </w:r>
      <w:r>
        <w:t xml:space="preserve">en </w:t>
      </w:r>
      <w:r w:rsidR="00BD5423">
        <w:fldChar w:fldCharType="begin"/>
      </w:r>
      <w:r w:rsidR="00BD5423">
        <w:instrText>HYPERLINK "https://data.vlaanderen.be/"</w:instrText>
      </w:r>
      <w:r w:rsidR="00BD5423">
        <w:fldChar w:fldCharType="separate"/>
      </w:r>
      <w:r w:rsidRPr="00F47779" w:rsidR="00677261">
        <w:rPr>
          <w:rStyle w:val="Hyperlink"/>
        </w:rPr>
        <w:t>https://data.vlaanderen.be/</w:t>
      </w:r>
      <w:r w:rsidR="00BD5423">
        <w:rPr>
          <w:rStyle w:val="Hyperlink"/>
        </w:rPr>
        <w:fldChar w:fldCharType="end"/>
      </w:r>
    </w:p>
    <w:p w:rsidR="00D90C42" w:rsidP="000C5527" w:rsidRDefault="00D90C42" w14:paraId="1A2BA337" w14:textId="3D2B4F17">
      <w:pPr>
        <w:pStyle w:val="heading26"/>
        <w:numPr>
          <w:ilvl w:val="1"/>
          <w:numId w:val="10"/>
        </w:numPr>
      </w:pPr>
      <w:bookmarkStart w:name="_Toc128467879" w:id="11"/>
      <w:bookmarkStart w:name="_Toc130304286" w:id="12"/>
      <w:r>
        <w:t>samenvatting van de business werkgroep</w:t>
      </w:r>
      <w:bookmarkEnd w:id="12"/>
    </w:p>
    <w:p w:rsidRPr="00415ED8" w:rsidR="00A7302D" w:rsidP="00D90C42" w:rsidRDefault="00EE6D6B" w14:paraId="3C570D8A" w14:textId="3538D43D">
      <w:pPr>
        <w:pStyle w:val="Normal6"/>
      </w:pPr>
      <w:r w:rsidRPr="00415ED8">
        <w:t xml:space="preserve">Er werd in </w:t>
      </w:r>
      <w:r w:rsidRPr="00415ED8" w:rsidR="00A7302D">
        <w:t>de</w:t>
      </w:r>
      <w:r w:rsidRPr="00415ED8" w:rsidR="537EFA6C">
        <w:t>ze</w:t>
      </w:r>
      <w:r w:rsidRPr="00415ED8" w:rsidR="00A7302D">
        <w:t xml:space="preserve"> eerste them</w:t>
      </w:r>
      <w:r w:rsidRPr="00415ED8">
        <w:t>a</w:t>
      </w:r>
      <w:r w:rsidRPr="00415ED8" w:rsidR="00A7302D">
        <w:t xml:space="preserve">tische werkgroep een beknopte samenvatting gegeven van het verrichte werk tijdens de business werkgroep. </w:t>
      </w:r>
    </w:p>
    <w:p w:rsidRPr="00415ED8" w:rsidR="00D90C42" w:rsidP="00D90C42" w:rsidRDefault="00EE6D6B" w14:paraId="4DAA26AE" w14:textId="0C9815C0">
      <w:pPr>
        <w:pStyle w:val="Normal6"/>
      </w:pPr>
      <w:r w:rsidRPr="00415ED8">
        <w:t xml:space="preserve">Tijdens </w:t>
      </w:r>
      <w:r w:rsidRPr="00415ED8" w:rsidR="002F21B7">
        <w:t>de business werkgroep kwamen eveneens aanleiding en context en een introductie tot Oslo aan bod.</w:t>
      </w:r>
      <w:r w:rsidRPr="00415ED8" w:rsidR="004E4393">
        <w:t xml:space="preserve"> </w:t>
      </w:r>
      <w:r w:rsidRPr="00415ED8" w:rsidR="007A15EC">
        <w:t>In</w:t>
      </w:r>
      <w:r w:rsidRPr="00415ED8" w:rsidR="004E4393">
        <w:t xml:space="preserve"> de brainstorm oefeningen trachtten we zoveel mogelijk input van de aanwezige belanghebbenden te documenteren. Er </w:t>
      </w:r>
      <w:r w:rsidRPr="00415ED8" w:rsidR="001F5E4F">
        <w:t>werden drie brainstorm oefeningen vervolledigd:</w:t>
      </w:r>
    </w:p>
    <w:p w:rsidRPr="00415ED8" w:rsidR="001F5E4F" w:rsidP="001F5E4F" w:rsidRDefault="001F5E4F" w14:paraId="004333FE" w14:textId="0206CB5F">
      <w:pPr>
        <w:pStyle w:val="Normal6"/>
        <w:numPr>
          <w:ilvl w:val="0"/>
          <w:numId w:val="2"/>
        </w:numPr>
      </w:pPr>
      <w:r w:rsidRPr="00415ED8">
        <w:t>Use cases</w:t>
      </w:r>
      <w:r w:rsidRPr="00415ED8" w:rsidR="0074057A">
        <w:t>: met welke ‘leercredential’ use case kom je als belanghebbende in aanraking</w:t>
      </w:r>
      <w:r w:rsidRPr="00415ED8" w:rsidR="00784521">
        <w:t xml:space="preserve"> of zijn voor jou interessant/belangrijk om te bestuderen in het kader van dit Oslo traject?</w:t>
      </w:r>
    </w:p>
    <w:p w:rsidRPr="00415ED8" w:rsidR="00784521" w:rsidP="001F5E4F" w:rsidRDefault="00784521" w14:paraId="04A40656" w14:textId="4E99CEAF">
      <w:pPr>
        <w:pStyle w:val="Normal6"/>
        <w:numPr>
          <w:ilvl w:val="0"/>
          <w:numId w:val="2"/>
        </w:numPr>
      </w:pPr>
      <w:r w:rsidRPr="00415ED8">
        <w:t>Concepten: welke concepten w</w:t>
      </w:r>
      <w:r w:rsidRPr="00415ED8" w:rsidR="007A15EC">
        <w:t>e</w:t>
      </w:r>
      <w:r w:rsidRPr="00415ED8">
        <w:t xml:space="preserve">rden gebruikt in deze use cases en </w:t>
      </w:r>
      <w:r w:rsidRPr="00415ED8" w:rsidR="00E0032A">
        <w:t>welke</w:t>
      </w:r>
      <w:r w:rsidRPr="00415ED8">
        <w:t xml:space="preserve"> beteken</w:t>
      </w:r>
      <w:r w:rsidRPr="00415ED8" w:rsidR="00E0032A">
        <w:t>is hebben</w:t>
      </w:r>
      <w:r w:rsidRPr="00415ED8">
        <w:t xml:space="preserve"> ze voor jou als belanghebbende?</w:t>
      </w:r>
    </w:p>
    <w:p w:rsidRPr="00415ED8" w:rsidR="00784521" w:rsidP="001F5E4F" w:rsidRDefault="00EA78A3" w14:paraId="33600058" w14:textId="797D6529">
      <w:pPr>
        <w:pStyle w:val="Normal6"/>
        <w:numPr>
          <w:ilvl w:val="0"/>
          <w:numId w:val="2"/>
        </w:numPr>
      </w:pPr>
      <w:r w:rsidRPr="00415ED8">
        <w:t>Bestaande standaarden</w:t>
      </w:r>
      <w:r w:rsidRPr="00415ED8" w:rsidR="00281B6A">
        <w:t xml:space="preserve">: </w:t>
      </w:r>
      <w:r w:rsidRPr="00415ED8" w:rsidR="00E65D67">
        <w:t>met welke</w:t>
      </w:r>
      <w:r w:rsidRPr="00415ED8" w:rsidR="00281B6A">
        <w:t xml:space="preserve"> ‘leercredential’ gerelateerde, bestaande datamodellen</w:t>
      </w:r>
      <w:r w:rsidRPr="00415ED8" w:rsidR="00AE68DC">
        <w:t xml:space="preserve">, </w:t>
      </w:r>
      <w:r w:rsidRPr="00415ED8" w:rsidR="009121D7">
        <w:t xml:space="preserve">dienen </w:t>
      </w:r>
      <w:r w:rsidRPr="00415ED8" w:rsidR="00E0032A">
        <w:t>we</w:t>
      </w:r>
      <w:r w:rsidRPr="00415ED8" w:rsidR="00AE68DC">
        <w:t xml:space="preserve"> rekening te houden</w:t>
      </w:r>
      <w:r w:rsidRPr="00415ED8" w:rsidR="009121D7">
        <w:t xml:space="preserve"> in het Oslo traject</w:t>
      </w:r>
      <w:r w:rsidRPr="00415ED8" w:rsidR="00AE68DC">
        <w:t>?</w:t>
      </w:r>
    </w:p>
    <w:p w:rsidR="00AE68DC" w:rsidP="00AE68DC" w:rsidRDefault="00AE68DC" w14:paraId="39363BBD" w14:textId="283E5288">
      <w:pPr>
        <w:pStyle w:val="Normal6"/>
      </w:pPr>
      <w:r w:rsidRPr="00415ED8">
        <w:t xml:space="preserve">Voor een volledige samenvatting van de business werkgroep verwijzen we naar het </w:t>
      </w:r>
      <w:r w:rsidR="00BD5423">
        <w:fldChar w:fldCharType="begin"/>
      </w:r>
      <w:r w:rsidR="00BD5423">
        <w:instrText>HYPERLINK "https://eur03.safelinks.protection.outlook.com/?url=http%3A%2F%2Felinkeu.clickdimensions.com%2Fc%2F7%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_X2NsZGVlPTU4dTE2OTBWel9ETjFHdGQ5VTdCRU9Ua0wtNGN0NDFtSVBjZTB2NExNeTdfR2tEXzFzc1lrRExwZmxiUGZJVGhHNW80RXNfUEJ6b01pZVRaQWJMV3VBJnJlY2lwaWVudGlkPWNvbnRhY3QtN2ZhZTE5NDM0ZGJiZTgxMWE5NmUwMDBkM2FiN2Q3YmUtYzU0ZGRiNDFjYzVjNDNjNDk4Zjk4MzE1NTIyYzU0MmUmZXNpZD04NDIzMjZmMi1iOWJkLWVkMTEtODNmZi0wMDIyNDg5ZmRjY2UifQ%2F7nV5VDTsunbmo6Wr2PwOkA&amp;data=05%7C01%7Ceveline.vlassenroot%40vlaanderen.be%7C65a93ba7812249245b3708db1fe8841c%7C0c0338a695614ee8b8d64e89cbd520a0%7C0%7C0%7C638138855741113938%7CUnknown%7CTWFpbGZsb3d8eyJWIjoiMC4wLjAwMDAiLCJQIjoiV2luMzIiLCJBTiI6Ik1haWwiLCJXVCI6Mn0%3D%7C3000%7C%7C%7C&amp;sdata=1kf%2BqiB7%2BIRxE9CjJiADE0q0shBZHpmu2vn467gL0aI%3D&amp;reserved=0" \h</w:instrText>
      </w:r>
      <w:r w:rsidR="00BD5423">
        <w:fldChar w:fldCharType="separate"/>
      </w:r>
      <w:r w:rsidRPr="00415ED8">
        <w:rPr>
          <w:rStyle w:val="Hyperlink"/>
        </w:rPr>
        <w:t>verslag</w:t>
      </w:r>
      <w:r w:rsidR="00BD5423">
        <w:rPr>
          <w:rStyle w:val="Hyperlink"/>
        </w:rPr>
        <w:fldChar w:fldCharType="end"/>
      </w:r>
      <w:r w:rsidRPr="00415ED8">
        <w:t xml:space="preserve"> van de business werkgroep.</w:t>
      </w:r>
    </w:p>
    <w:p w:rsidRPr="00AA47A1" w:rsidR="00DA7C94" w:rsidP="00AA47A1" w:rsidRDefault="00AA47A1" w14:paraId="37E40D86" w14:textId="657FBF09">
      <w:pPr>
        <w:pStyle w:val="heading16"/>
        <w:numPr>
          <w:ilvl w:val="0"/>
          <w:numId w:val="10"/>
        </w:numPr>
      </w:pPr>
      <w:bookmarkStart w:name="_Toc130304287" w:id="13"/>
      <w:r w:rsidRPr="008371AF">
        <w:t>Unified Modeling Language (UML)</w:t>
      </w:r>
      <w:bookmarkEnd w:id="13"/>
    </w:p>
    <w:p w:rsidRPr="0058279B" w:rsidR="001B7B33" w:rsidP="001B7B33" w:rsidRDefault="001B7B33" w14:paraId="1F273278" w14:textId="0F4795DF">
      <w:pPr>
        <w:pStyle w:val="Normal6"/>
        <w:rPr>
          <w:i/>
        </w:rPr>
      </w:pPr>
      <w:r w:rsidRPr="0058279B">
        <w:rPr>
          <w:i/>
        </w:rPr>
        <w:t>We verwijzen naar slides 33 – 46 voor meer informatie.</w:t>
      </w:r>
    </w:p>
    <w:p w:rsidRPr="00415ED8" w:rsidR="007B63EE" w:rsidP="00C870C9" w:rsidRDefault="005D72EC" w14:paraId="7CC00C5A" w14:textId="48F8D985">
      <w:pPr>
        <w:pStyle w:val="Normal6"/>
      </w:pPr>
      <w:r w:rsidRPr="00415ED8">
        <w:t xml:space="preserve">UML is een gestandaardiseerde taal voor het visualiseren, specificeren, construeren en documenteren van </w:t>
      </w:r>
      <w:r w:rsidRPr="00415ED8" w:rsidR="00CD727D">
        <w:t>(</w:t>
      </w:r>
      <w:r w:rsidRPr="00415ED8">
        <w:t>software</w:t>
      </w:r>
      <w:r w:rsidRPr="00415ED8" w:rsidR="00CD727D">
        <w:t>)</w:t>
      </w:r>
      <w:r w:rsidRPr="00415ED8">
        <w:t xml:space="preserve"> systemen. </w:t>
      </w:r>
      <w:r w:rsidRPr="00415ED8" w:rsidR="00881478">
        <w:t>Het</w:t>
      </w:r>
      <w:r w:rsidRPr="00415ED8">
        <w:t xml:space="preserve"> wordt vaak gebruikt om complexe systemen te ontwerpen en te communiceren over de verschillende aspecten </w:t>
      </w:r>
      <w:r w:rsidRPr="00415ED8" w:rsidR="008F23C7">
        <w:t>ervan</w:t>
      </w:r>
      <w:r w:rsidRPr="00415ED8">
        <w:t>.</w:t>
      </w:r>
      <w:r w:rsidRPr="00415ED8" w:rsidR="007B63EE">
        <w:t xml:space="preserve"> </w:t>
      </w:r>
      <w:r w:rsidRPr="00415ED8" w:rsidR="00C15A11">
        <w:t xml:space="preserve">Met UML kunnen verschillende soorten diagrammen gemaakt maken om verschillende aspecten van een systeem te illustreren. </w:t>
      </w:r>
      <w:r w:rsidRPr="00415ED8" w:rsidR="00256DBD">
        <w:t xml:space="preserve">Een voorbeeld hiervan is het </w:t>
      </w:r>
      <w:r w:rsidRPr="00415ED8" w:rsidR="00C15A11">
        <w:t xml:space="preserve">klassendiagram. </w:t>
      </w:r>
    </w:p>
    <w:p w:rsidRPr="00415ED8" w:rsidR="00C15A11" w:rsidP="00C870C9" w:rsidRDefault="00A4585D" w14:paraId="0C0B8D90" w14:textId="6251F20F">
      <w:pPr>
        <w:pStyle w:val="Normal6"/>
      </w:pPr>
      <w:r w:rsidRPr="00415ED8">
        <w:t xml:space="preserve">Het UML klassendiagram wordt binnen het Oslo traject gebruikt om het </w:t>
      </w:r>
      <w:r w:rsidRPr="00415ED8" w:rsidR="00D769BA">
        <w:t xml:space="preserve">semantisch </w:t>
      </w:r>
      <w:r w:rsidRPr="00415ED8">
        <w:t>datamodel vorm te geven.</w:t>
      </w:r>
    </w:p>
    <w:p w:rsidRPr="00415ED8" w:rsidR="00C870C9" w:rsidP="00C870C9" w:rsidRDefault="00F31383" w14:paraId="2E57E8FD" w14:textId="6E0222DF">
      <w:pPr>
        <w:pStyle w:val="Normal6"/>
      </w:pPr>
      <w:r w:rsidRPr="00415ED8">
        <w:t xml:space="preserve">Aan de hand van </w:t>
      </w:r>
      <w:r w:rsidRPr="00415ED8" w:rsidR="00C96937">
        <w:t xml:space="preserve">het </w:t>
      </w:r>
      <w:r w:rsidRPr="00415ED8">
        <w:t>voorbeeld</w:t>
      </w:r>
      <w:r w:rsidRPr="00415ED8" w:rsidR="00D769BA">
        <w:t xml:space="preserve"> </w:t>
      </w:r>
      <w:r w:rsidRPr="00415ED8" w:rsidR="003E3306">
        <w:t xml:space="preserve">‘adoptie van een dier uit het asiel door een persoon’ </w:t>
      </w:r>
      <w:r w:rsidRPr="00415ED8" w:rsidR="00D769BA">
        <w:t>word</w:t>
      </w:r>
      <w:r w:rsidRPr="00415ED8" w:rsidR="00817136">
        <w:t>en de belangrijkste elementen van</w:t>
      </w:r>
      <w:r w:rsidRPr="00415ED8" w:rsidR="00D769BA">
        <w:t xml:space="preserve"> </w:t>
      </w:r>
      <w:r w:rsidRPr="00415ED8" w:rsidR="00817136">
        <w:t>het UML klassendiagram toegelicht</w:t>
      </w:r>
      <w:r w:rsidRPr="00415ED8" w:rsidR="00FF2CAE">
        <w:t>: concepten, relaties, attributen en hun types</w:t>
      </w:r>
      <w:r w:rsidRPr="00415ED8" w:rsidR="00CD727D">
        <w:t xml:space="preserve"> en</w:t>
      </w:r>
      <w:r w:rsidRPr="00415ED8" w:rsidR="00FF2CAE">
        <w:t xml:space="preserve"> kardinaliteiten</w:t>
      </w:r>
      <w:r w:rsidRPr="00415ED8" w:rsidR="00CD727D">
        <w:t>.</w:t>
      </w:r>
    </w:p>
    <w:p w:rsidRPr="00415ED8" w:rsidR="003E3306" w:rsidP="00C870C9" w:rsidRDefault="00E713BC" w14:paraId="651CD2ED" w14:textId="38EF6FA0">
      <w:pPr>
        <w:pStyle w:val="Normal6"/>
      </w:pPr>
      <w:r w:rsidRPr="00415ED8">
        <w:rPr>
          <w:noProof/>
          <w:color w:val="2B579A"/>
          <w:shd w:val="clear" w:color="auto" w:fill="E6E6E6"/>
        </w:rPr>
        <w:drawing>
          <wp:inline distT="0" distB="0" distL="0" distR="0" wp14:anchorId="549A29BC" wp14:editId="4B247EA9">
            <wp:extent cx="6064845" cy="34163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102055" cy="3437260"/>
                    </a:xfrm>
                    <a:prstGeom prst="rect">
                      <a:avLst/>
                    </a:prstGeom>
                  </pic:spPr>
                </pic:pic>
              </a:graphicData>
            </a:graphic>
          </wp:inline>
        </w:drawing>
      </w:r>
    </w:p>
    <w:p w:rsidRPr="00415ED8" w:rsidR="006A1388" w:rsidP="00C870C9" w:rsidRDefault="00677F19" w14:paraId="6E85ECDA" w14:textId="1E1E9BF7">
      <w:pPr>
        <w:pStyle w:val="Normal6"/>
      </w:pPr>
      <w:r w:rsidRPr="00415ED8">
        <w:t xml:space="preserve">In het voorbeeld zijn </w:t>
      </w:r>
      <w:r w:rsidRPr="00415ED8" w:rsidR="006A04A1">
        <w:t>‘</w:t>
      </w:r>
      <w:r w:rsidRPr="00415ED8" w:rsidR="008A73EC">
        <w:t>P</w:t>
      </w:r>
      <w:r w:rsidRPr="00415ED8" w:rsidR="006A04A1">
        <w:t>ersoon’, ‘</w:t>
      </w:r>
      <w:r w:rsidRPr="00415ED8" w:rsidR="008A73EC">
        <w:t>A</w:t>
      </w:r>
      <w:r w:rsidRPr="00415ED8" w:rsidR="006A04A1">
        <w:t>dres’, ‘</w:t>
      </w:r>
      <w:r w:rsidRPr="00415ED8" w:rsidR="008A73EC">
        <w:t>D</w:t>
      </w:r>
      <w:r w:rsidRPr="00415ED8" w:rsidR="006A04A1">
        <w:t>ier’ en ‘</w:t>
      </w:r>
      <w:r w:rsidRPr="00415ED8" w:rsidR="008A73EC">
        <w:t>A</w:t>
      </w:r>
      <w:r w:rsidRPr="00415ED8" w:rsidR="006A04A1">
        <w:t xml:space="preserve">siel’, </w:t>
      </w:r>
      <w:r w:rsidRPr="00415ED8" w:rsidR="00465893">
        <w:t xml:space="preserve">de </w:t>
      </w:r>
      <w:r w:rsidRPr="00415ED8" w:rsidR="006A04A1">
        <w:t>verschillende concepten of klassen</w:t>
      </w:r>
      <w:r w:rsidRPr="00415ED8" w:rsidR="00465893">
        <w:t xml:space="preserve">. Ze vormen de hoofdelementen van </w:t>
      </w:r>
      <w:r w:rsidRPr="00415ED8" w:rsidR="0008199F">
        <w:t>het</w:t>
      </w:r>
      <w:r w:rsidRPr="00415ED8" w:rsidR="00465893">
        <w:t xml:space="preserve"> model</w:t>
      </w:r>
      <w:r w:rsidRPr="00415ED8" w:rsidR="003C5B65">
        <w:t xml:space="preserve"> en beginnen met een hoofdletter.</w:t>
      </w:r>
    </w:p>
    <w:p w:rsidRPr="00415ED8" w:rsidR="00465893" w:rsidP="00C870C9" w:rsidRDefault="00C96937" w14:paraId="4057100D" w14:textId="13E12D24">
      <w:pPr>
        <w:pStyle w:val="Normal6"/>
      </w:pPr>
      <w:r w:rsidRPr="00415ED8">
        <w:rPr>
          <w:noProof/>
          <w:color w:val="2B579A"/>
          <w:shd w:val="clear" w:color="auto" w:fill="E6E6E6"/>
        </w:rPr>
        <w:drawing>
          <wp:inline distT="0" distB="0" distL="0" distR="0" wp14:anchorId="408D8423" wp14:editId="5BB3760E">
            <wp:extent cx="5688330" cy="3204210"/>
            <wp:effectExtent l="0" t="0" r="762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88330" cy="3204210"/>
                    </a:xfrm>
                    <a:prstGeom prst="rect">
                      <a:avLst/>
                    </a:prstGeom>
                  </pic:spPr>
                </pic:pic>
              </a:graphicData>
            </a:graphic>
          </wp:inline>
        </w:drawing>
      </w:r>
    </w:p>
    <w:p w:rsidR="0008199F" w:rsidP="00C870C9" w:rsidRDefault="0008199F" w14:paraId="03BA91ED" w14:textId="7C596DD5">
      <w:pPr>
        <w:pStyle w:val="Normal6"/>
      </w:pPr>
      <w:r w:rsidRPr="00415ED8">
        <w:t>Een associatie vertegenwoordigt de koppeling tussen twee klassen. Het vertelt wat de relatie is tussen beide</w:t>
      </w:r>
      <w:r w:rsidRPr="00415ED8" w:rsidR="00CE78A4">
        <w:t>n</w:t>
      </w:r>
      <w:r w:rsidRPr="00415ED8">
        <w:t>.</w:t>
      </w:r>
      <w:r w:rsidRPr="00415ED8" w:rsidR="00CE78A4">
        <w:t xml:space="preserve"> De uiteinden van een associatie bepalen de rol van de aanpalende klasse </w:t>
      </w:r>
      <w:r w:rsidRPr="00415ED8" w:rsidR="00B3064E">
        <w:t xml:space="preserve">in de klasse aan de overkant. Het is noodzakelijk dat </w:t>
      </w:r>
      <w:r w:rsidRPr="00415ED8" w:rsidR="00AB773E">
        <w:t xml:space="preserve">beide rollen worden gedefiniërd. Bijvoorbeeld </w:t>
      </w:r>
      <w:r w:rsidRPr="00415ED8" w:rsidR="003C5B65">
        <w:t>P</w:t>
      </w:r>
      <w:r w:rsidRPr="00415ED8" w:rsidR="00AB773E">
        <w:t xml:space="preserve">ersoon heeft een </w:t>
      </w:r>
      <w:r w:rsidRPr="00415ED8" w:rsidR="003C5B65">
        <w:t>A</w:t>
      </w:r>
      <w:r w:rsidRPr="00415ED8" w:rsidR="00AB773E">
        <w:t xml:space="preserve">dres, maar </w:t>
      </w:r>
      <w:r w:rsidRPr="00415ED8" w:rsidR="003C5B65">
        <w:t>A</w:t>
      </w:r>
      <w:r w:rsidRPr="00415ED8" w:rsidR="00AB773E">
        <w:t xml:space="preserve">dres heeft geen </w:t>
      </w:r>
      <w:r w:rsidRPr="00415ED8" w:rsidR="003C5B65">
        <w:t>P</w:t>
      </w:r>
      <w:r w:rsidRPr="00415ED8" w:rsidR="00AB773E">
        <w:t>ersoon.</w:t>
      </w:r>
    </w:p>
    <w:p w:rsidR="00535D22" w:rsidP="00C870C9" w:rsidRDefault="00F53BB4" w14:paraId="47B71765" w14:textId="533875FE">
      <w:pPr>
        <w:pStyle w:val="Normal6"/>
      </w:pPr>
      <w:r>
        <w:rPr>
          <w:noProof/>
          <w:color w:val="2B579A"/>
          <w:shd w:val="clear" w:color="auto" w:fill="E6E6E6"/>
        </w:rPr>
        <w:drawing>
          <wp:inline distT="0" distB="0" distL="0" distR="0" wp14:anchorId="38138437" wp14:editId="1A6F1291">
            <wp:extent cx="5688330" cy="3204210"/>
            <wp:effectExtent l="0" t="0" r="762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88330" cy="3204210"/>
                    </a:xfrm>
                    <a:prstGeom prst="rect">
                      <a:avLst/>
                    </a:prstGeom>
                  </pic:spPr>
                </pic:pic>
              </a:graphicData>
            </a:graphic>
          </wp:inline>
        </w:drawing>
      </w:r>
    </w:p>
    <w:p w:rsidRPr="00415ED8" w:rsidR="00F53BB4" w:rsidP="00C870C9" w:rsidRDefault="00F53BB4" w14:paraId="42F49B81" w14:textId="3183C181">
      <w:pPr>
        <w:pStyle w:val="Normal6"/>
      </w:pPr>
      <w:r w:rsidRPr="00415ED8">
        <w:t xml:space="preserve">Een attribuut is een kenmerk van een klasse. </w:t>
      </w:r>
      <w:r w:rsidRPr="00415ED8" w:rsidR="005B39A6">
        <w:t xml:space="preserve">De </w:t>
      </w:r>
      <w:r w:rsidRPr="00415ED8" w:rsidR="00BE1672">
        <w:t xml:space="preserve">attributen van </w:t>
      </w:r>
      <w:r w:rsidRPr="00415ED8" w:rsidR="003C5B65">
        <w:t>P</w:t>
      </w:r>
      <w:r w:rsidRPr="00415ED8" w:rsidR="00BE1672">
        <w:t xml:space="preserve">ersoon zijn in het voorbeeld: </w:t>
      </w:r>
      <w:r w:rsidRPr="00415ED8" w:rsidR="00F16079">
        <w:t>C</w:t>
      </w:r>
      <w:r w:rsidRPr="00415ED8" w:rsidR="00BE1672">
        <w:t>ontactinfo</w:t>
      </w:r>
      <w:r w:rsidRPr="00415ED8" w:rsidR="002F4D84">
        <w:t xml:space="preserve"> </w:t>
      </w:r>
      <w:r w:rsidRPr="00415ED8" w:rsidR="001A1122">
        <w:t>(Persoon.contactinfo)</w:t>
      </w:r>
      <w:r w:rsidRPr="00415ED8" w:rsidR="00BE1672">
        <w:t xml:space="preserve">, </w:t>
      </w:r>
      <w:r w:rsidRPr="00415ED8" w:rsidR="00F16079">
        <w:t>I</w:t>
      </w:r>
      <w:r w:rsidRPr="00415ED8" w:rsidR="00BE1672">
        <w:t>dentificator</w:t>
      </w:r>
      <w:r w:rsidRPr="00415ED8" w:rsidR="001A1122">
        <w:t xml:space="preserve"> (Persoon.</w:t>
      </w:r>
      <w:r w:rsidRPr="00415ED8" w:rsidR="00F55E96">
        <w:t>identificator)</w:t>
      </w:r>
      <w:r w:rsidRPr="00415ED8" w:rsidR="00BE1672">
        <w:t xml:space="preserve">, </w:t>
      </w:r>
      <w:r w:rsidRPr="00415ED8" w:rsidR="00F16079">
        <w:t>N</w:t>
      </w:r>
      <w:r w:rsidRPr="00415ED8" w:rsidR="002F4D84">
        <w:t xml:space="preserve">aam </w:t>
      </w:r>
      <w:r w:rsidRPr="00415ED8" w:rsidR="00F55E96">
        <w:t xml:space="preserve"> (Persoon.naam) </w:t>
      </w:r>
      <w:r w:rsidRPr="00415ED8" w:rsidR="002F4D84">
        <w:t xml:space="preserve">en </w:t>
      </w:r>
      <w:r w:rsidRPr="00415ED8" w:rsidR="00F16079">
        <w:t>V</w:t>
      </w:r>
      <w:r w:rsidRPr="00415ED8" w:rsidR="002F4D84">
        <w:t xml:space="preserve">oornaam </w:t>
      </w:r>
      <w:r w:rsidRPr="00415ED8" w:rsidR="00F55E96">
        <w:t>(Persoon.voornaam)</w:t>
      </w:r>
      <w:r w:rsidRPr="00415ED8" w:rsidR="002F4D84">
        <w:t xml:space="preserve">. </w:t>
      </w:r>
      <w:r w:rsidRPr="00415ED8">
        <w:t>Elk attribuut heeft een t</w:t>
      </w:r>
      <w:r w:rsidRPr="00415ED8" w:rsidR="001B7B33">
        <w:t xml:space="preserve">ype, zoals </w:t>
      </w:r>
      <w:r w:rsidRPr="00415ED8" w:rsidR="005B39A6">
        <w:t xml:space="preserve">String voor </w:t>
      </w:r>
      <w:r w:rsidRPr="00415ED8" w:rsidR="00F55E96">
        <w:t>Persoon.naam</w:t>
      </w:r>
      <w:r w:rsidRPr="00415ED8" w:rsidR="008A73EC">
        <w:t xml:space="preserve"> of Contactinfo voor Persoon.contactinfo.</w:t>
      </w:r>
      <w:r w:rsidRPr="00415ED8" w:rsidR="005B39A6">
        <w:t xml:space="preserve"> </w:t>
      </w:r>
    </w:p>
    <w:p w:rsidRPr="00415ED8" w:rsidR="004A6E02" w:rsidP="00C870C9" w:rsidRDefault="002D471C" w14:paraId="68557915" w14:textId="3E91A532">
      <w:pPr>
        <w:pStyle w:val="Normal6"/>
      </w:pPr>
      <w:r w:rsidRPr="00415ED8">
        <w:rPr>
          <w:noProof/>
          <w:color w:val="2B579A"/>
          <w:shd w:val="clear" w:color="auto" w:fill="E6E6E6"/>
        </w:rPr>
        <w:drawing>
          <wp:inline distT="0" distB="0" distL="0" distR="0" wp14:anchorId="747B410F" wp14:editId="0C4E41B7">
            <wp:extent cx="5688330" cy="3204210"/>
            <wp:effectExtent l="0" t="0" r="762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688330" cy="3204210"/>
                    </a:xfrm>
                    <a:prstGeom prst="rect">
                      <a:avLst/>
                    </a:prstGeom>
                  </pic:spPr>
                </pic:pic>
              </a:graphicData>
            </a:graphic>
          </wp:inline>
        </w:drawing>
      </w:r>
    </w:p>
    <w:p w:rsidRPr="00415ED8" w:rsidR="002D471C" w:rsidP="00C870C9" w:rsidRDefault="002D471C" w14:paraId="5BB2F5D7" w14:textId="72E3EC5E">
      <w:pPr>
        <w:pStyle w:val="Normal6"/>
      </w:pPr>
      <w:r w:rsidRPr="00415ED8">
        <w:t>De kardinialiteit (of multipliciteit in UML benaming) verwijst naar het aantal objecten van een attribuut</w:t>
      </w:r>
      <w:r w:rsidRPr="00415ED8" w:rsidR="008E0A43">
        <w:t xml:space="preserve"> of een rol, die mogen of moeten aanwezig zijn. </w:t>
      </w:r>
      <w:r w:rsidRPr="00415ED8" w:rsidR="00187209">
        <w:t xml:space="preserve">In het voorbeeld </w:t>
      </w:r>
      <w:r w:rsidRPr="00415ED8" w:rsidR="001B2DF5">
        <w:t>adopteert Persoon [0 ..*]</w:t>
      </w:r>
      <w:r w:rsidRPr="00415ED8" w:rsidR="001929C7">
        <w:t xml:space="preserve"> Dier, dit houdt in dat een persoon tussen </w:t>
      </w:r>
      <w:r w:rsidRPr="00415ED8" w:rsidR="00E62618">
        <w:t>nul of onbepaald aantal dieren kan adopteren. Een Persoon heeft [0</w:t>
      </w:r>
      <w:r w:rsidRPr="00415ED8" w:rsidR="0037626C">
        <w:t>..1</w:t>
      </w:r>
      <w:r w:rsidRPr="00415ED8" w:rsidR="00E62618">
        <w:t>]</w:t>
      </w:r>
      <w:r w:rsidRPr="00415ED8" w:rsidR="0037626C">
        <w:t xml:space="preserve"> Contactinfo</w:t>
      </w:r>
      <w:r w:rsidRPr="00415ED8" w:rsidR="000E1A12">
        <w:t xml:space="preserve"> in het voorbeeld</w:t>
      </w:r>
      <w:r w:rsidRPr="00415ED8" w:rsidR="0037626C">
        <w:t xml:space="preserve">, dit houdt in dat een persoon </w:t>
      </w:r>
      <w:r w:rsidRPr="00415ED8" w:rsidR="000E1A12">
        <w:t>geen of wel 1 contactinfo kan hebben (bv. één mailadres)</w:t>
      </w:r>
      <w:r w:rsidRPr="00415ED8" w:rsidR="0062110E">
        <w:t>.</w:t>
      </w:r>
    </w:p>
    <w:p w:rsidRPr="00415ED8" w:rsidR="0062110E" w:rsidP="00C870C9" w:rsidRDefault="0062110E" w14:paraId="6662C8F4" w14:textId="1FC244B0">
      <w:pPr>
        <w:pStyle w:val="Normal6"/>
      </w:pPr>
      <w:r w:rsidRPr="00415ED8">
        <w:t>Wanneer er geen vermelding is van de kardinaliteit is het aantal steeds 1.</w:t>
      </w:r>
    </w:p>
    <w:p w:rsidR="00F023A3" w:rsidP="00C870C9" w:rsidRDefault="00F023A3" w14:paraId="50D4EB95" w14:textId="0BDC7666">
      <w:pPr>
        <w:pStyle w:val="Normal6"/>
      </w:pPr>
      <w:r w:rsidRPr="00415ED8">
        <w:t xml:space="preserve">Binnen OSLO wordt het applicatieprofiel opgebouwd </w:t>
      </w:r>
      <w:r w:rsidRPr="00415ED8" w:rsidR="00095943">
        <w:t>in UML.</w:t>
      </w:r>
    </w:p>
    <w:p w:rsidRPr="006F5071" w:rsidR="006F5071" w:rsidRDefault="006F5071" w14:paraId="501F0A29" w14:textId="0161A32B">
      <w:pPr>
        <w:pStyle w:val="heading16"/>
        <w:numPr>
          <w:ilvl w:val="0"/>
          <w:numId w:val="10"/>
        </w:numPr>
      </w:pPr>
      <w:bookmarkStart w:name="_Toc130304288" w:id="14"/>
      <w:r>
        <w:t>Onze aanpak</w:t>
      </w:r>
      <w:bookmarkEnd w:id="14"/>
    </w:p>
    <w:p w:rsidRPr="0058279B" w:rsidR="0058279B" w:rsidP="0058279B" w:rsidRDefault="0058279B" w14:paraId="7E03EFB1" w14:textId="77777777">
      <w:pPr>
        <w:pStyle w:val="Normal6"/>
        <w:rPr>
          <w:i/>
        </w:rPr>
      </w:pPr>
      <w:r w:rsidRPr="0058279B">
        <w:rPr>
          <w:i/>
        </w:rPr>
        <w:t>We verwijzen naar slides 47 – 53 voor meer informatie.</w:t>
      </w:r>
    </w:p>
    <w:p w:rsidR="00082205" w:rsidP="00082205" w:rsidRDefault="00974514" w14:paraId="38C01F33" w14:textId="340B575A">
      <w:pPr>
        <w:pStyle w:val="Normal6"/>
      </w:pPr>
      <w:r w:rsidRPr="00461450">
        <w:t xml:space="preserve">Voor het ontwerpen van het sneuvelmodel zijn we vertrokken vanuit de use cases uit de business werkgroep. </w:t>
      </w:r>
      <w:r w:rsidRPr="00461450" w:rsidR="006B1443">
        <w:t xml:space="preserve">Er werd zoveel mogelijk </w:t>
      </w:r>
      <w:r w:rsidRPr="00461450" w:rsidR="0FBD9005">
        <w:t>gealigneerd</w:t>
      </w:r>
      <w:r w:rsidRPr="00461450" w:rsidR="006B1443">
        <w:t xml:space="preserve"> met bestaande standaarden</w:t>
      </w:r>
      <w:r w:rsidRPr="00461450" w:rsidR="00F3200A">
        <w:t xml:space="preserve">. Vier standaarden kwamen hiervoor in aanmerking: </w:t>
      </w:r>
      <w:r w:rsidR="00BD5423">
        <w:fldChar w:fldCharType="begin"/>
      </w:r>
      <w:r w:rsidR="00BD5423">
        <w:instrText>HYPERLINK "https://europa.eu/europass/system/files/2020-07/Europass%20Credental%20High%20Level%20View.pdf" \h</w:instrText>
      </w:r>
      <w:r w:rsidR="00BD5423">
        <w:fldChar w:fldCharType="separate"/>
      </w:r>
      <w:r w:rsidRPr="4BF0AFC5" w:rsidR="00F3200A">
        <w:rPr>
          <w:rStyle w:val="Hyperlink"/>
        </w:rPr>
        <w:t>Europass</w:t>
      </w:r>
      <w:r w:rsidR="00BD5423">
        <w:rPr>
          <w:rStyle w:val="Hyperlink"/>
        </w:rPr>
        <w:fldChar w:fldCharType="end"/>
      </w:r>
      <w:r w:rsidR="00F3200A">
        <w:t>,</w:t>
      </w:r>
      <w:r w:rsidRPr="00461450" w:rsidR="00F3200A">
        <w:t xml:space="preserve"> </w:t>
      </w:r>
      <w:hyperlink r:id="rId35">
        <w:r w:rsidRPr="4BD8E929" w:rsidR="00F3200A">
          <w:rPr>
            <w:rStyle w:val="Hyperlink"/>
          </w:rPr>
          <w:t>ELM</w:t>
        </w:r>
      </w:hyperlink>
      <w:r w:rsidR="00F3200A">
        <w:t>,</w:t>
      </w:r>
      <w:r w:rsidRPr="00461450" w:rsidR="00F3200A">
        <w:t xml:space="preserve"> </w:t>
      </w:r>
      <w:hyperlink r:id="rId36">
        <w:r w:rsidRPr="7B639FD9" w:rsidR="00F3200A">
          <w:rPr>
            <w:rStyle w:val="Hyperlink"/>
          </w:rPr>
          <w:t>ESCO</w:t>
        </w:r>
      </w:hyperlink>
      <w:r w:rsidRPr="00461450" w:rsidR="00F3200A">
        <w:t xml:space="preserve"> en </w:t>
      </w:r>
      <w:hyperlink r:id="rId37">
        <w:r w:rsidRPr="10AC27F9" w:rsidR="00F3200A">
          <w:rPr>
            <w:rStyle w:val="Hyperlink"/>
          </w:rPr>
          <w:t>EMREX</w:t>
        </w:r>
      </w:hyperlink>
      <w:r w:rsidR="00F3200A">
        <w:t>.</w:t>
      </w:r>
    </w:p>
    <w:p w:rsidRPr="00461450" w:rsidR="0058279B" w:rsidP="00082205" w:rsidRDefault="0058279B" w14:paraId="57FD2B4A" w14:textId="77777777">
      <w:pPr>
        <w:pStyle w:val="Normal6"/>
      </w:pPr>
    </w:p>
    <w:p w:rsidRPr="00461450" w:rsidR="00A770F5" w:rsidP="00082205" w:rsidRDefault="00A770F5" w14:paraId="414800C2" w14:textId="717BE376">
      <w:pPr>
        <w:pStyle w:val="Normal6"/>
      </w:pPr>
      <w:r w:rsidRPr="00461450">
        <w:rPr>
          <w:noProof/>
          <w:color w:val="2B579A"/>
          <w:shd w:val="clear" w:color="auto" w:fill="E6E6E6"/>
        </w:rPr>
        <w:drawing>
          <wp:inline distT="0" distB="0" distL="0" distR="0" wp14:anchorId="38D20F5E" wp14:editId="066E6AC3">
            <wp:extent cx="3145154" cy="177165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156645" cy="1778123"/>
                    </a:xfrm>
                    <a:prstGeom prst="rect">
                      <a:avLst/>
                    </a:prstGeom>
                  </pic:spPr>
                </pic:pic>
              </a:graphicData>
            </a:graphic>
          </wp:inline>
        </w:drawing>
      </w:r>
    </w:p>
    <w:p w:rsidR="0058279B" w:rsidP="00A770F5" w:rsidRDefault="0058279B" w14:paraId="72C0AE05" w14:textId="77777777">
      <w:pPr>
        <w:pStyle w:val="Normal6"/>
      </w:pPr>
    </w:p>
    <w:p w:rsidRPr="00082205" w:rsidR="004C064C" w:rsidP="00A770F5" w:rsidRDefault="004C064C" w14:paraId="46C85A59" w14:textId="6D01A26A">
      <w:pPr>
        <w:pStyle w:val="Normal6"/>
      </w:pPr>
      <w:r w:rsidRPr="00461450">
        <w:t>De use C</w:t>
      </w:r>
      <w:r w:rsidRPr="00461450" w:rsidR="006E374F">
        <w:t>a</w:t>
      </w:r>
      <w:r w:rsidRPr="00461450">
        <w:t xml:space="preserve">ses </w:t>
      </w:r>
      <w:r w:rsidRPr="00461450" w:rsidR="006E374F">
        <w:t>uit</w:t>
      </w:r>
      <w:r w:rsidRPr="00461450">
        <w:t xml:space="preserve"> de </w:t>
      </w:r>
      <w:r w:rsidRPr="00461450" w:rsidR="003F5255">
        <w:t>b</w:t>
      </w:r>
      <w:r w:rsidRPr="00461450">
        <w:t xml:space="preserve">usiness </w:t>
      </w:r>
      <w:r w:rsidRPr="00461450" w:rsidR="003F5255">
        <w:t>w</w:t>
      </w:r>
      <w:r w:rsidRPr="00461450">
        <w:t xml:space="preserve">erkgroep </w:t>
      </w:r>
      <w:r w:rsidRPr="00461450" w:rsidR="006E374F">
        <w:t>werden</w:t>
      </w:r>
      <w:r w:rsidRPr="00461450">
        <w:t xml:space="preserve"> onderverdeeld in categorieën. Deze zijn op hun beurt ook onderverdeeld in drie groepen: </w:t>
      </w:r>
      <w:r w:rsidRPr="00461450" w:rsidR="003F5255">
        <w:t>b</w:t>
      </w:r>
      <w:r w:rsidRPr="00461450">
        <w:t>innen scope, buiten scope en feature/implementation.</w:t>
      </w:r>
    </w:p>
    <w:p w:rsidR="009801F1" w:rsidP="00082205" w:rsidRDefault="009801F1" w14:paraId="3691FA96" w14:textId="71978BCF">
      <w:pPr>
        <w:pStyle w:val="Normal6"/>
      </w:pPr>
      <w:r>
        <w:rPr>
          <w:noProof/>
          <w:color w:val="2B579A"/>
          <w:shd w:val="clear" w:color="auto" w:fill="E6E6E6"/>
        </w:rPr>
        <w:drawing>
          <wp:inline distT="0" distB="0" distL="0" distR="0" wp14:anchorId="265B37C2" wp14:editId="4097E315">
            <wp:extent cx="4046989" cy="2279650"/>
            <wp:effectExtent l="0" t="0" r="0" b="635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052493" cy="2282750"/>
                    </a:xfrm>
                    <a:prstGeom prst="rect">
                      <a:avLst/>
                    </a:prstGeom>
                  </pic:spPr>
                </pic:pic>
              </a:graphicData>
            </a:graphic>
          </wp:inline>
        </w:drawing>
      </w:r>
    </w:p>
    <w:p w:rsidRPr="006F5071" w:rsidR="006F5071" w:rsidP="006F5071" w:rsidRDefault="006F5071" w14:paraId="2CC1861F" w14:textId="71394DDB">
      <w:pPr>
        <w:pStyle w:val="heading16"/>
        <w:numPr>
          <w:ilvl w:val="0"/>
          <w:numId w:val="10"/>
        </w:numPr>
      </w:pPr>
      <w:bookmarkStart w:name="_Toc130304289" w:id="15"/>
      <w:r>
        <w:t>Sneuvelmodel</w:t>
      </w:r>
      <w:bookmarkEnd w:id="15"/>
    </w:p>
    <w:p w:rsidRPr="0058279B" w:rsidR="0070312D" w:rsidP="0070312D" w:rsidRDefault="0070312D" w14:paraId="71FD7E38" w14:textId="77777777">
      <w:pPr>
        <w:pStyle w:val="Normal6"/>
        <w:rPr>
          <w:i/>
        </w:rPr>
      </w:pPr>
      <w:r w:rsidRPr="0058279B">
        <w:rPr>
          <w:i/>
        </w:rPr>
        <w:t>We verwijzen naar slides 55 – 75 voor meer informatie.</w:t>
      </w:r>
    </w:p>
    <w:p w:rsidRPr="00461450" w:rsidR="00163BF5" w:rsidP="00163BF5" w:rsidRDefault="00163BF5" w14:paraId="075459D1" w14:textId="76E21160">
      <w:pPr>
        <w:pStyle w:val="Normal6"/>
      </w:pPr>
      <w:r w:rsidRPr="00461450">
        <w:t xml:space="preserve">Het sneuvelmodel werd opgebouwd aan de hand van storylines. In het verslag gaan we dieper in op de hoofdklassen van het sneuvelmodel en de feedback/vragen die tijdens de thematisch werkgroep werden gegeven/gesteld. </w:t>
      </w:r>
    </w:p>
    <w:p w:rsidR="00163BF5" w:rsidP="6ADC8EB1" w:rsidRDefault="00163BF5" w14:paraId="0BACA77C" w14:textId="1C25256E">
      <w:pPr>
        <w:pStyle w:val="Normal6"/>
      </w:pPr>
      <w:r>
        <w:t xml:space="preserve">Er komen </w:t>
      </w:r>
      <w:r w:rsidR="00AB6636">
        <w:t>twee</w:t>
      </w:r>
      <w:r>
        <w:t xml:space="preserve"> storylines aan bod die het model uitleggen aan de hand van voorbeelden uit het dagelijkse leven. </w:t>
      </w:r>
      <w:r w:rsidR="00680522">
        <w:t>De concepten en associaties die gebruikt worden, werden eveneens afgetoet</w:t>
      </w:r>
      <w:r w:rsidR="00D17667">
        <w:t xml:space="preserve">st aan het voortraject. </w:t>
      </w:r>
      <w:r w:rsidR="000D6297">
        <w:t>We sluiten af met een aantal conclusies</w:t>
      </w:r>
      <w:r>
        <w:t>.</w:t>
      </w:r>
    </w:p>
    <w:p w:rsidR="3DB6FD24" w:rsidP="6ADC8EB1" w:rsidRDefault="3DB6FD24" w14:paraId="631131EC" w14:textId="3AA51BDC">
      <w:pPr>
        <w:pStyle w:val="Normal6"/>
        <w:rPr>
          <w:i/>
          <w:iCs/>
        </w:rPr>
      </w:pPr>
      <w:r w:rsidRPr="6ADC8EB1">
        <w:rPr>
          <w:i/>
          <w:iCs/>
        </w:rPr>
        <w:t xml:space="preserve">Als er een (nieuwe!) tekst staat, betekent </w:t>
      </w:r>
      <w:r w:rsidR="0070312D">
        <w:rPr>
          <w:i/>
          <w:iCs/>
        </w:rPr>
        <w:t xml:space="preserve">dit </w:t>
      </w:r>
      <w:r w:rsidRPr="6ADC8EB1">
        <w:rPr>
          <w:i/>
          <w:iCs/>
        </w:rPr>
        <w:t xml:space="preserve">dat de beschijving van het concept </w:t>
      </w:r>
      <w:r w:rsidRPr="6ADC8EB1">
        <w:rPr>
          <w:b/>
          <w:bCs/>
          <w:i/>
          <w:iCs/>
        </w:rPr>
        <w:t>nieuw</w:t>
      </w:r>
      <w:r w:rsidRPr="6ADC8EB1">
        <w:rPr>
          <w:i/>
          <w:iCs/>
        </w:rPr>
        <w:t xml:space="preserve"> </w:t>
      </w:r>
      <w:r w:rsidR="00CB6366">
        <w:rPr>
          <w:i/>
          <w:iCs/>
        </w:rPr>
        <w:t xml:space="preserve">is </w:t>
      </w:r>
      <w:r w:rsidRPr="6ADC8EB1">
        <w:rPr>
          <w:i/>
          <w:iCs/>
        </w:rPr>
        <w:t>en voorl</w:t>
      </w:r>
      <w:r w:rsidRPr="6ADC8EB1" w:rsidR="1D096FBD">
        <w:rPr>
          <w:i/>
          <w:iCs/>
        </w:rPr>
        <w:t xml:space="preserve">opig niet overeen </w:t>
      </w:r>
      <w:r w:rsidRPr="6ADC8EB1" w:rsidR="00CB6366">
        <w:rPr>
          <w:i/>
          <w:iCs/>
        </w:rPr>
        <w:t xml:space="preserve">komt </w:t>
      </w:r>
      <w:r w:rsidRPr="6ADC8EB1" w:rsidR="1D096FBD">
        <w:rPr>
          <w:i/>
          <w:iCs/>
        </w:rPr>
        <w:t>met het voortraject model.</w:t>
      </w:r>
      <w:r w:rsidRPr="6ADC8EB1">
        <w:rPr>
          <w:i/>
          <w:iCs/>
        </w:rPr>
        <w:t xml:space="preserve"> </w:t>
      </w:r>
    </w:p>
    <w:p w:rsidR="006F5071" w:rsidP="006F5071" w:rsidRDefault="006F5071" w14:paraId="49FC1D18" w14:textId="3A511DA1">
      <w:pPr>
        <w:pStyle w:val="heading26"/>
        <w:numPr>
          <w:ilvl w:val="1"/>
          <w:numId w:val="10"/>
        </w:numPr>
      </w:pPr>
      <w:bookmarkStart w:name="_Toc130304290" w:id="16"/>
      <w:r>
        <w:t>Storyline: vergelijkbare diploma’s</w:t>
      </w:r>
      <w:bookmarkEnd w:id="16"/>
    </w:p>
    <w:p w:rsidR="00DC3471" w:rsidP="00CC2A86" w:rsidRDefault="00565740" w14:paraId="445A6D59" w14:textId="356662DB">
      <w:pPr>
        <w:pStyle w:val="Normal6"/>
        <w:rPr>
          <w:noProof/>
        </w:rPr>
      </w:pPr>
      <w:r w:rsidRPr="00FE13F0">
        <w:t>Een aantal use cases kunnen we groeperen als betrekking hebbend op het kunnen vergelijken van diploma’s en leercredentials die door verschillende instanties uitgereikt werden</w:t>
      </w:r>
      <w:r w:rsidRPr="00FE13F0">
        <w:rPr>
          <w:noProof/>
        </w:rPr>
        <w:t>.</w:t>
      </w:r>
    </w:p>
    <w:p w:rsidR="000971FF" w:rsidP="00CC2A86" w:rsidRDefault="000971FF" w14:paraId="3152650F" w14:textId="77777777">
      <w:pPr>
        <w:pStyle w:val="Normal6"/>
        <w:rPr>
          <w:noProof/>
        </w:rPr>
      </w:pPr>
    </w:p>
    <w:p w:rsidRPr="00FE13F0" w:rsidR="00CC2A86" w:rsidP="00CC2A86" w:rsidRDefault="002506FF" w14:paraId="59C1A1AC" w14:textId="52F7FF06">
      <w:pPr>
        <w:pStyle w:val="Normal6"/>
      </w:pPr>
      <w:r w:rsidRPr="00FE13F0">
        <w:rPr>
          <w:noProof/>
          <w:color w:val="2B579A"/>
          <w:shd w:val="clear" w:color="auto" w:fill="E6E6E6"/>
        </w:rPr>
        <w:drawing>
          <wp:inline distT="0" distB="0" distL="0" distR="0" wp14:anchorId="5C6EBC4D" wp14:editId="5BE0EB5A">
            <wp:extent cx="5688330" cy="3204210"/>
            <wp:effectExtent l="0" t="0" r="762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88330" cy="3204210"/>
                    </a:xfrm>
                    <a:prstGeom prst="rect">
                      <a:avLst/>
                    </a:prstGeom>
                  </pic:spPr>
                </pic:pic>
              </a:graphicData>
            </a:graphic>
          </wp:inline>
        </w:drawing>
      </w:r>
    </w:p>
    <w:p w:rsidR="000971FF" w:rsidP="00B22CE7" w:rsidRDefault="000971FF" w14:paraId="133690F8" w14:textId="77777777">
      <w:pPr>
        <w:pStyle w:val="Normal6"/>
      </w:pPr>
    </w:p>
    <w:p w:rsidRPr="007D2B24" w:rsidR="00B8161E" w:rsidP="00B22CE7" w:rsidRDefault="00B22CE7" w14:paraId="7E6A938E" w14:textId="40FBB409">
      <w:pPr>
        <w:pStyle w:val="Normal6"/>
      </w:pPr>
      <w:r w:rsidRPr="00FE13F0">
        <w:t xml:space="preserve">Doorheen dit hoofdstuk zullen we de </w:t>
      </w:r>
      <w:r w:rsidRPr="00FE13F0" w:rsidR="00E642D7">
        <w:rPr>
          <w:b/>
          <w:bCs/>
        </w:rPr>
        <w:t>storyline</w:t>
      </w:r>
      <w:r w:rsidRPr="00FE13F0" w:rsidR="00E642D7">
        <w:t xml:space="preserve"> van Sam</w:t>
      </w:r>
      <w:r w:rsidRPr="00FE13F0">
        <w:t xml:space="preserve"> gebruiken om toelichting te geven bij de klassendiagrammen. De storyline van Sam begint als volgt (en word</w:t>
      </w:r>
      <w:r w:rsidRPr="00FE13F0" w:rsidR="0005309C">
        <w:t>t</w:t>
      </w:r>
      <w:r w:rsidRPr="00FE13F0">
        <w:t xml:space="preserve"> later in dit hoofdstuk verder uitgebreid):</w:t>
      </w:r>
    </w:p>
    <w:tbl>
      <w:tblPr>
        <w:tblStyle w:val="TableGrid"/>
        <w:tblW w:w="0" w:type="auto"/>
        <w:tblLook w:val="04A0" w:firstRow="1" w:lastRow="0" w:firstColumn="1" w:lastColumn="0" w:noHBand="0" w:noVBand="1"/>
      </w:tblPr>
      <w:tblGrid>
        <w:gridCol w:w="8948"/>
      </w:tblGrid>
      <w:tr w:rsidR="00D3296F" w:rsidTr="00D3296F" w14:paraId="02950F9C" w14:textId="77777777">
        <w:tc>
          <w:tcPr>
            <w:tcW w:w="8948" w:type="dxa"/>
          </w:tcPr>
          <w:p w:rsidR="00D3296F" w:rsidP="009379C0" w:rsidRDefault="00D3296F" w14:paraId="59D95B6B" w14:textId="0DE77652">
            <w:pPr>
              <w:pStyle w:val="Commentaar"/>
              <w:rPr>
                <w:lang w:val="nl-BE"/>
              </w:rPr>
            </w:pPr>
            <w:r w:rsidRPr="00AC5D72">
              <w:rPr>
                <w:lang w:val="nl-BE"/>
              </w:rPr>
              <w:t>Sam heeft tijdens zijn studie-uitwisseling aan de Universiteit van Stockholm succesvol het examen “Statistiek” afgelegd.</w:t>
            </w:r>
          </w:p>
        </w:tc>
      </w:tr>
    </w:tbl>
    <w:p w:rsidRPr="009379C0" w:rsidR="00D3296F" w:rsidP="009379C0" w:rsidRDefault="00D3296F" w14:paraId="30E6DAF4" w14:textId="77777777">
      <w:pPr>
        <w:pStyle w:val="Commentaar"/>
        <w:rPr>
          <w:lang w:val="nl-BE"/>
        </w:rPr>
      </w:pPr>
    </w:p>
    <w:p w:rsidR="007B3914" w:rsidP="00CC2A86" w:rsidRDefault="007B3914" w14:paraId="3096F2D3" w14:textId="77777777">
      <w:pPr>
        <w:pStyle w:val="Normal6"/>
      </w:pPr>
    </w:p>
    <w:p w:rsidR="000971FF" w:rsidP="00CC2A86" w:rsidRDefault="000971FF" w14:paraId="69BEEEBF" w14:textId="2F642973">
      <w:pPr>
        <w:pStyle w:val="Normal6"/>
        <w:sectPr w:rsidR="000971FF">
          <w:headerReference w:type="first" r:id="rId44"/>
          <w:footerReference w:type="first" r:id="rId45"/>
          <w:pgSz w:w="11906" w:h="16838" w:orient="portrait"/>
          <w:pgMar w:top="2410" w:right="1134" w:bottom="1418" w:left="1814" w:header="851" w:footer="709" w:gutter="0"/>
          <w:cols w:space="720"/>
        </w:sectPr>
      </w:pPr>
    </w:p>
    <w:p w:rsidR="00375C85" w:rsidP="00CC2A86" w:rsidRDefault="6FBD9432" w14:paraId="5FD0A31B" w14:textId="5D658B4F">
      <w:pPr>
        <w:pStyle w:val="Normal6"/>
      </w:pPr>
      <w:r>
        <w:rPr>
          <w:noProof/>
        </w:rPr>
        <w:drawing>
          <wp:inline distT="0" distB="0" distL="0" distR="0" wp14:anchorId="468745C3" wp14:editId="214B6828">
            <wp:extent cx="4962915" cy="2781300"/>
            <wp:effectExtent l="0" t="0" r="9525" b="0"/>
            <wp:docPr id="889153816" name="Picture 88915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153816"/>
                    <pic:cNvPicPr/>
                  </pic:nvPicPr>
                  <pic:blipFill>
                    <a:blip r:embed="rId46">
                      <a:extLst>
                        <a:ext uri="{28A0092B-C50C-407E-A947-70E740481C1C}">
                          <a14:useLocalDpi xmlns:a14="http://schemas.microsoft.com/office/drawing/2010/main" val="0"/>
                        </a:ext>
                      </a:extLst>
                    </a:blip>
                    <a:stretch>
                      <a:fillRect/>
                    </a:stretch>
                  </pic:blipFill>
                  <pic:spPr>
                    <a:xfrm>
                      <a:off x="0" y="0"/>
                      <a:ext cx="4987708" cy="2795194"/>
                    </a:xfrm>
                    <a:prstGeom prst="rect">
                      <a:avLst/>
                    </a:prstGeom>
                  </pic:spPr>
                </pic:pic>
              </a:graphicData>
            </a:graphic>
          </wp:inline>
        </w:drawing>
      </w:r>
    </w:p>
    <w:p w:rsidR="005E2796" w:rsidP="4E3C08F4" w:rsidRDefault="005E2796" w14:paraId="20D2DE4C" w14:textId="77777777"/>
    <w:p w:rsidR="6586A60E" w:rsidP="4E3C08F4" w:rsidRDefault="5D21C507" w14:paraId="0B3E2BF0" w14:textId="64E7847F">
      <w:pPr>
        <w:rPr>
          <w:b/>
          <w:bCs/>
        </w:rPr>
      </w:pPr>
      <w:r>
        <w:t xml:space="preserve">In deze storyline </w:t>
      </w:r>
      <w:r w:rsidR="63CF64DB">
        <w:t>komen</w:t>
      </w:r>
      <w:r>
        <w:t xml:space="preserve"> volgende concepten</w:t>
      </w:r>
      <w:r w:rsidR="2BE6DEF7">
        <w:t xml:space="preserve"> naar boven</w:t>
      </w:r>
      <w:r>
        <w:t xml:space="preserve">: </w:t>
      </w:r>
      <w:r w:rsidRPr="00D5732C">
        <w:rPr>
          <w:b/>
          <w:bCs/>
        </w:rPr>
        <w:t xml:space="preserve">Persoon, </w:t>
      </w:r>
      <w:r w:rsidRPr="00D5732C" w:rsidR="00D5732C">
        <w:rPr>
          <w:b/>
          <w:bCs/>
        </w:rPr>
        <w:t xml:space="preserve">Organsiatie, </w:t>
      </w:r>
      <w:r w:rsidRPr="00D5732C">
        <w:rPr>
          <w:b/>
          <w:bCs/>
        </w:rPr>
        <w:t>Leerprestatie</w:t>
      </w:r>
      <w:r w:rsidRPr="2E3234DD">
        <w:rPr>
          <w:b/>
          <w:bCs/>
        </w:rPr>
        <w:t xml:space="preserve"> </w:t>
      </w:r>
      <w:r>
        <w:t xml:space="preserve">en </w:t>
      </w:r>
      <w:r w:rsidRPr="2E3234DD">
        <w:rPr>
          <w:b/>
          <w:bCs/>
        </w:rPr>
        <w:t>Toekenningsproces</w:t>
      </w:r>
      <w:r>
        <w:t>.</w:t>
      </w:r>
      <w:r w:rsidR="00887DE6">
        <w:t xml:space="preserve"> </w:t>
      </w:r>
      <w:r w:rsidR="0324DACE">
        <w:t xml:space="preserve">Volgende relaties tussen deze concepten komen naar boven: </w:t>
      </w:r>
      <w:r w:rsidRPr="39384D5A" w:rsidR="2572C153">
        <w:rPr>
          <w:b/>
          <w:bCs/>
        </w:rPr>
        <w:t>claimt</w:t>
      </w:r>
      <w:r w:rsidR="5E449ABA">
        <w:t xml:space="preserve">, </w:t>
      </w:r>
      <w:r w:rsidRPr="39384D5A" w:rsidR="7696D65A">
        <w:rPr>
          <w:b/>
          <w:bCs/>
        </w:rPr>
        <w:t>toegekend</w:t>
      </w:r>
      <w:r w:rsidRPr="39384D5A" w:rsidR="36C789FD">
        <w:rPr>
          <w:b/>
          <w:bCs/>
        </w:rPr>
        <w:t>D</w:t>
      </w:r>
      <w:r w:rsidRPr="39384D5A" w:rsidR="7696D65A">
        <w:rPr>
          <w:b/>
          <w:bCs/>
        </w:rPr>
        <w:t>oor</w:t>
      </w:r>
      <w:r w:rsidR="437A152E">
        <w:t xml:space="preserve"> en</w:t>
      </w:r>
      <w:r w:rsidR="0324DACE">
        <w:t xml:space="preserve"> </w:t>
      </w:r>
      <w:r w:rsidRPr="39384D5A" w:rsidR="0324DACE">
        <w:rPr>
          <w:b/>
          <w:bCs/>
        </w:rPr>
        <w:t>uitgevoerdDoor</w:t>
      </w:r>
      <w:r w:rsidR="002723D9">
        <w:rPr>
          <w:b/>
          <w:bCs/>
        </w:rPr>
        <w:t>.</w:t>
      </w:r>
    </w:p>
    <w:p w:rsidR="00A63449" w:rsidP="4E3C08F4" w:rsidRDefault="00A63449" w14:paraId="1A20037C" w14:textId="77777777"/>
    <w:p w:rsidRPr="00586071" w:rsidR="23B3DE32" w:rsidP="00A63449" w:rsidRDefault="23B3DE32" w14:paraId="5A525A00" w14:textId="410F10DC">
      <w:pPr>
        <w:pStyle w:val="Bodytekst"/>
        <w:ind w:firstLine="720"/>
        <w:rPr>
          <w:rStyle w:val="Strong"/>
          <w:sz w:val="32"/>
          <w:szCs w:val="32"/>
        </w:rPr>
      </w:pPr>
      <w:proofErr w:type="spellStart"/>
      <w:r w:rsidRPr="00586071">
        <w:rPr>
          <w:rStyle w:val="Strong"/>
          <w:sz w:val="32"/>
          <w:szCs w:val="32"/>
        </w:rPr>
        <w:t>Concepten</w:t>
      </w:r>
      <w:proofErr w:type="spellEnd"/>
    </w:p>
    <w:p w:rsidRPr="00586071" w:rsidR="1E23BCD2" w:rsidP="006B5A55" w:rsidRDefault="1E23BCD2" w14:paraId="09BEADD8" w14:textId="5E9CDC97">
      <w:pPr>
        <w:pStyle w:val="Bodytekst"/>
        <w:ind w:firstLine="720"/>
        <w:rPr>
          <w:rStyle w:val="Strong"/>
          <w:u w:val="single"/>
        </w:rPr>
      </w:pPr>
      <w:r w:rsidRPr="00586071">
        <w:rPr>
          <w:rStyle w:val="Strong"/>
          <w:u w:val="single"/>
        </w:rPr>
        <w:t>Persoon</w:t>
      </w:r>
    </w:p>
    <w:p w:rsidR="1E23BCD2" w:rsidP="006B5A55" w:rsidRDefault="5C8169F4" w14:paraId="75397815" w14:textId="13D87A23">
      <w:pPr>
        <w:pStyle w:val="Normal6"/>
        <w:ind w:left="1440"/>
        <w:rPr>
          <w:i/>
          <w:iCs/>
          <w:u w:val="single"/>
        </w:rPr>
      </w:pPr>
      <w:r w:rsidRPr="39384D5A">
        <w:rPr>
          <w:i/>
          <w:iCs/>
          <w:u w:val="single"/>
        </w:rPr>
        <w:t>Beschrijving</w:t>
      </w:r>
    </w:p>
    <w:p w:rsidR="1E23BCD2" w:rsidP="006B5A55" w:rsidRDefault="1E23BCD2" w14:paraId="16A5BAF5" w14:textId="77F41FDA">
      <w:pPr>
        <w:pStyle w:val="Normal6"/>
        <w:ind w:left="1440"/>
      </w:pPr>
      <w:r>
        <w:t xml:space="preserve">    Natuurlijk persoon.</w:t>
      </w:r>
    </w:p>
    <w:p w:rsidR="1E23BCD2" w:rsidP="006B5A55" w:rsidRDefault="5C8169F4" w14:paraId="73C9D6F4" w14:textId="7707A726">
      <w:pPr>
        <w:pStyle w:val="Normal6"/>
        <w:ind w:left="1440"/>
        <w:rPr>
          <w:i/>
          <w:iCs/>
          <w:u w:val="single"/>
        </w:rPr>
      </w:pPr>
      <w:r w:rsidRPr="39384D5A">
        <w:rPr>
          <w:i/>
          <w:iCs/>
          <w:u w:val="single"/>
        </w:rPr>
        <w:t>Gebruik</w:t>
      </w:r>
    </w:p>
    <w:p w:rsidR="1E23BCD2" w:rsidP="006B5A55" w:rsidRDefault="5C8169F4" w14:paraId="7E0F12A4" w14:textId="547B16F4">
      <w:pPr>
        <w:pStyle w:val="Normal6"/>
        <w:ind w:left="1440"/>
      </w:pPr>
      <w:r>
        <w:t xml:space="preserve">    In de rechtspraak betreft het een persoon (in de wettelijke betekenis, ttz met eigen rechtspersoonlijkheid) van de menselijke soort, ttz een fysiek persoon. Tegenhanger is de rechtspersoon, een juridische constructie die een private of publieke organisatie dezelfde rechtspersoonlijkheid geeft als een natuurlijk persoon (kan bv ook schulden hebben, contracten afsluiten, aangeklaagd worden etc).</w:t>
      </w:r>
    </w:p>
    <w:p w:rsidRPr="000F207F" w:rsidR="1D13F2D5" w:rsidP="000F207F" w:rsidRDefault="1D13F2D5" w14:paraId="54F01712" w14:textId="0CFA9D6A">
      <w:pPr>
        <w:pStyle w:val="Bodytekst"/>
        <w:ind w:firstLine="720"/>
        <w:rPr>
          <w:rStyle w:val="Strong"/>
          <w:u w:val="single"/>
        </w:rPr>
      </w:pPr>
      <w:r w:rsidRPr="000F207F">
        <w:rPr>
          <w:rStyle w:val="Strong"/>
          <w:u w:val="single"/>
        </w:rPr>
        <w:t>Organisatie</w:t>
      </w:r>
    </w:p>
    <w:p w:rsidR="1D13F2D5" w:rsidP="006B5A55" w:rsidRDefault="1D13F2D5" w14:paraId="72F52460" w14:textId="61CC4ED4">
      <w:pPr>
        <w:ind w:left="1440"/>
        <w:rPr>
          <w:i/>
          <w:iCs/>
          <w:u w:val="single"/>
        </w:rPr>
      </w:pPr>
      <w:r w:rsidRPr="39384D5A">
        <w:rPr>
          <w:i/>
          <w:iCs/>
          <w:u w:val="single"/>
        </w:rPr>
        <w:t>Beschrijving</w:t>
      </w:r>
    </w:p>
    <w:p w:rsidR="1D13F2D5" w:rsidP="006B5A55" w:rsidRDefault="1D13F2D5" w14:paraId="6F3E9F20" w14:textId="36171BFC">
      <w:pPr>
        <w:ind w:left="1440"/>
      </w:pPr>
      <w:r w:rsidRPr="39384D5A">
        <w:t>Een aantal mensen georganiseerd in een gemeenschap of andere sociale, commerciële of politieke structuur. De groep heeft een gemeenschappelijk doel of bestaansreden die de individuele leden ervan overstijgt en kan handelen als agent. Een organisatie heeft dikwijls een hiërarchische structuur.</w:t>
      </w:r>
    </w:p>
    <w:p w:rsidRPr="000F207F" w:rsidR="63BCABB0" w:rsidP="000F207F" w:rsidRDefault="63BCABB0" w14:paraId="3926ACB6" w14:textId="7883B141">
      <w:pPr>
        <w:pStyle w:val="Bodytekst"/>
        <w:ind w:firstLine="720"/>
        <w:rPr>
          <w:rStyle w:val="Strong"/>
          <w:u w:val="single"/>
        </w:rPr>
      </w:pPr>
      <w:r w:rsidRPr="000F207F">
        <w:rPr>
          <w:rStyle w:val="Strong"/>
          <w:u w:val="single"/>
        </w:rPr>
        <w:t>Leerprestatie</w:t>
      </w:r>
    </w:p>
    <w:p w:rsidR="70E70C22" w:rsidP="006B5A55" w:rsidRDefault="70E70C22" w14:paraId="66AFD249" w14:textId="06A117B0">
      <w:pPr>
        <w:ind w:left="1440"/>
        <w:rPr>
          <w:u w:val="single"/>
        </w:rPr>
      </w:pPr>
      <w:r w:rsidRPr="39384D5A">
        <w:rPr>
          <w:i/>
          <w:iCs/>
          <w:u w:val="single"/>
        </w:rPr>
        <w:t>Beschrijving</w:t>
      </w:r>
    </w:p>
    <w:p w:rsidR="70E70C22" w:rsidP="006B5A55" w:rsidRDefault="70E70C22" w14:paraId="0855E1D4" w14:textId="3155FCB1">
      <w:pPr>
        <w:ind w:left="1440"/>
      </w:pPr>
      <w:r w:rsidRPr="39384D5A">
        <w:t>De verwerving van kennis, vaardigheden of verantwoordelijkheid en zelfstandigheid. Een erkend en/of toegekend geheel van leeruitkomsten van een individu.</w:t>
      </w:r>
      <w:r>
        <w:t xml:space="preserve"> </w:t>
      </w:r>
    </w:p>
    <w:p w:rsidRPr="000F207F" w:rsidR="63BCABB0" w:rsidP="000F207F" w:rsidRDefault="63BCABB0" w14:paraId="5DE3F009" w14:textId="76EB1FAF">
      <w:pPr>
        <w:pStyle w:val="Bodytekst"/>
        <w:ind w:firstLine="720"/>
        <w:rPr>
          <w:rStyle w:val="Strong"/>
          <w:u w:val="single"/>
        </w:rPr>
      </w:pPr>
      <w:r w:rsidRPr="000F207F">
        <w:rPr>
          <w:rStyle w:val="Strong"/>
          <w:u w:val="single"/>
        </w:rPr>
        <w:t>Toeke</w:t>
      </w:r>
      <w:r w:rsidRPr="000F207F" w:rsidR="1642FFF0">
        <w:rPr>
          <w:rStyle w:val="Strong"/>
          <w:u w:val="single"/>
        </w:rPr>
        <w:t>n</w:t>
      </w:r>
      <w:r w:rsidRPr="000F207F">
        <w:rPr>
          <w:rStyle w:val="Strong"/>
          <w:u w:val="single"/>
        </w:rPr>
        <w:t>ningsproces</w:t>
      </w:r>
      <w:r w:rsidRPr="000F207F" w:rsidR="74C0F4DB">
        <w:rPr>
          <w:rStyle w:val="Strong"/>
          <w:u w:val="single"/>
        </w:rPr>
        <w:t xml:space="preserve"> </w:t>
      </w:r>
    </w:p>
    <w:p w:rsidR="74C0F4DB" w:rsidP="006B5A55" w:rsidRDefault="74C0F4DB" w14:paraId="2C251224" w14:textId="458C822C">
      <w:pPr>
        <w:pStyle w:val="Normal6"/>
        <w:ind w:left="1440"/>
      </w:pPr>
      <w:r w:rsidRPr="39384D5A">
        <w:rPr>
          <w:i/>
          <w:iCs/>
          <w:u w:val="single"/>
        </w:rPr>
        <w:t>Beschrijving</w:t>
      </w:r>
    </w:p>
    <w:p w:rsidR="74C0F4DB" w:rsidP="006B5A55" w:rsidRDefault="74C0F4DB" w14:paraId="0A01F46A" w14:textId="61A2D6F5">
      <w:pPr>
        <w:pStyle w:val="Normal6"/>
        <w:ind w:left="1440"/>
      </w:pPr>
      <w:r w:rsidRPr="39384D5A">
        <w:t>Het proces waarbij een organisatie een leerprestatie toekent aan een persoon op basis van een leerspecificatie (bv. een kwalificatie). Het wordt gebruikt om de organisatie te specificeren die de leerspecificatie aan de persoon heeft toegekend, het land of de regio waar de leerspecificatie werd toegekend, en optioneel de datum van toekenning.</w:t>
      </w:r>
    </w:p>
    <w:p w:rsidRPr="00586071" w:rsidR="342AAC12" w:rsidP="005E2796" w:rsidRDefault="342AAC12" w14:paraId="45B346E3" w14:textId="657DDBDE">
      <w:pPr>
        <w:pStyle w:val="Bodytekst"/>
        <w:ind w:firstLine="720"/>
        <w:rPr>
          <w:rStyle w:val="Strong"/>
          <w:sz w:val="32"/>
          <w:szCs w:val="32"/>
        </w:rPr>
      </w:pPr>
      <w:proofErr w:type="spellStart"/>
      <w:r w:rsidRPr="00586071">
        <w:rPr>
          <w:rStyle w:val="Strong"/>
          <w:sz w:val="32"/>
          <w:szCs w:val="32"/>
        </w:rPr>
        <w:t>Relaties</w:t>
      </w:r>
      <w:proofErr w:type="spellEnd"/>
    </w:p>
    <w:p w:rsidRPr="000F207F" w:rsidR="29CF357E" w:rsidP="000F207F" w:rsidRDefault="76C0846B" w14:paraId="544EBBC2" w14:textId="662752D9">
      <w:pPr>
        <w:pStyle w:val="Bodytekst"/>
        <w:ind w:firstLine="720"/>
        <w:rPr>
          <w:rStyle w:val="Strong"/>
          <w:u w:val="single"/>
        </w:rPr>
      </w:pPr>
      <w:proofErr w:type="spellStart"/>
      <w:r w:rsidRPr="000F207F">
        <w:rPr>
          <w:rStyle w:val="Strong"/>
          <w:u w:val="single"/>
        </w:rPr>
        <w:t>claimt</w:t>
      </w:r>
      <w:proofErr w:type="spellEnd"/>
    </w:p>
    <w:p w:rsidR="14B96457" w:rsidP="000F207F" w:rsidRDefault="1708E4AF" w14:paraId="5452A14A" w14:textId="4F53994F">
      <w:pPr>
        <w:pStyle w:val="Normal6"/>
        <w:ind w:left="720" w:firstLine="720"/>
      </w:pPr>
      <w:r>
        <w:t>De</w:t>
      </w:r>
      <w:r w:rsidR="5FDB2449">
        <w:t xml:space="preserve"> claim van de persoon.</w:t>
      </w:r>
    </w:p>
    <w:p w:rsidRPr="000F207F" w:rsidR="44E01D20" w:rsidP="000F207F" w:rsidRDefault="44E01D20" w14:paraId="29CF187D" w14:textId="19722B3C">
      <w:pPr>
        <w:pStyle w:val="Bodytekst"/>
        <w:ind w:firstLine="720"/>
        <w:rPr>
          <w:rStyle w:val="Strong"/>
        </w:rPr>
      </w:pPr>
      <w:r w:rsidRPr="000F207F">
        <w:rPr>
          <w:rStyle w:val="Strong"/>
        </w:rPr>
        <w:t>t</w:t>
      </w:r>
      <w:r w:rsidRPr="000F207F" w:rsidR="6EE23788">
        <w:rPr>
          <w:rStyle w:val="Strong"/>
        </w:rPr>
        <w:t>oegekendDoor</w:t>
      </w:r>
    </w:p>
    <w:p w:rsidR="10672672" w:rsidP="006B5A55" w:rsidRDefault="21A36D43" w14:paraId="0D8A83C7" w14:textId="104AAD02">
      <w:pPr>
        <w:pStyle w:val="Normal6"/>
        <w:ind w:left="720" w:firstLine="720"/>
      </w:pPr>
      <w:r>
        <w:t>De toekenningsdetails van de leerprestatie.</w:t>
      </w:r>
    </w:p>
    <w:p w:rsidR="005600EF" w:rsidP="2E5AAE88" w:rsidRDefault="005600EF" w14:paraId="71849CE2" w14:textId="77777777">
      <w:pPr>
        <w:pStyle w:val="Normal6"/>
        <w:sectPr w:rsidR="005600EF" w:rsidSect="005600EF">
          <w:type w:val="continuous"/>
          <w:pgSz w:w="11906" w:h="16838" w:orient="portrait"/>
          <w:pgMar w:top="2410" w:right="1134" w:bottom="1418" w:left="1814" w:header="851" w:footer="709" w:gutter="0"/>
          <w:cols w:space="720"/>
        </w:sectPr>
      </w:pPr>
    </w:p>
    <w:p w:rsidR="006274DB" w:rsidP="00CC2A86" w:rsidRDefault="00ED6F3B" w14:paraId="76196F5C" w14:textId="005AE0FB">
      <w:pPr>
        <w:pStyle w:val="Normal6"/>
      </w:pPr>
      <w:r w:rsidRPr="004F6741">
        <w:t>Wanneer we het klassendiagram invullen met het voorbeeld van Sam, komen we tot het volgend resultaat:</w:t>
      </w:r>
    </w:p>
    <w:p w:rsidR="00712C61" w:rsidP="00CC2A86" w:rsidRDefault="00712C61" w14:paraId="3F572EE9" w14:textId="77777777">
      <w:pPr>
        <w:pStyle w:val="Normal6"/>
        <w:sectPr w:rsidR="00712C61" w:rsidSect="007B3914">
          <w:type w:val="continuous"/>
          <w:pgSz w:w="11906" w:h="16838" w:orient="portrait"/>
          <w:pgMar w:top="2410" w:right="1134" w:bottom="1418" w:left="1814" w:header="851" w:footer="709" w:gutter="0"/>
          <w:cols w:space="720"/>
        </w:sectPr>
      </w:pPr>
    </w:p>
    <w:p w:rsidR="00712C61" w:rsidP="00CC2A86" w:rsidRDefault="256ADDF7" w14:paraId="0EAF6C23" w14:textId="6940F1CD">
      <w:pPr>
        <w:pStyle w:val="Normal6"/>
        <w:sectPr w:rsidR="00712C61" w:rsidSect="00712C61">
          <w:type w:val="continuous"/>
          <w:pgSz w:w="11906" w:h="16838" w:orient="portrait"/>
          <w:pgMar w:top="2410" w:right="1134" w:bottom="1418" w:left="1814" w:header="851" w:footer="709" w:gutter="0"/>
          <w:cols w:space="720"/>
        </w:sectPr>
      </w:pPr>
      <w:r>
        <w:rPr>
          <w:noProof/>
        </w:rPr>
        <w:drawing>
          <wp:inline distT="0" distB="0" distL="0" distR="0" wp14:anchorId="03494F76" wp14:editId="13935B37">
            <wp:extent cx="4792951" cy="2686050"/>
            <wp:effectExtent l="0" t="0" r="8255" b="0"/>
            <wp:docPr id="1384910110" name="Picture 13849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1325" cy="2696347"/>
                    </a:xfrm>
                    <a:prstGeom prst="rect">
                      <a:avLst/>
                    </a:prstGeom>
                  </pic:spPr>
                </pic:pic>
              </a:graphicData>
            </a:graphic>
          </wp:inline>
        </w:drawing>
      </w:r>
    </w:p>
    <w:p w:rsidR="00806082" w:rsidP="004F6741" w:rsidRDefault="00806082" w14:paraId="3EB9146E" w14:textId="77777777">
      <w:pPr>
        <w:pStyle w:val="Commentaar"/>
        <w:rPr>
          <w:lang w:val="nl-BE"/>
        </w:rPr>
      </w:pPr>
    </w:p>
    <w:p w:rsidRPr="007D2B24" w:rsidR="00806082" w:rsidP="00806082" w:rsidRDefault="0040458F" w14:paraId="42422DB6" w14:textId="7B08D94C">
      <w:pPr>
        <w:pStyle w:val="Normal6"/>
      </w:pPr>
      <w:r>
        <w:t xml:space="preserve">De storyline </w:t>
      </w:r>
      <w:r w:rsidR="002D3C7E">
        <w:t xml:space="preserve">van </w:t>
      </w:r>
      <w:r w:rsidRPr="007D2B24" w:rsidR="00806082">
        <w:t>Sam</w:t>
      </w:r>
      <w:r w:rsidR="002D3C7E">
        <w:t xml:space="preserve"> wordt nu uitgebreid</w:t>
      </w:r>
      <w:r>
        <w:t>:</w:t>
      </w:r>
    </w:p>
    <w:tbl>
      <w:tblPr>
        <w:tblStyle w:val="TableGrid"/>
        <w:tblW w:w="0" w:type="auto"/>
        <w:tblLook w:val="04A0" w:firstRow="1" w:lastRow="0" w:firstColumn="1" w:lastColumn="0" w:noHBand="0" w:noVBand="1"/>
      </w:tblPr>
      <w:tblGrid>
        <w:gridCol w:w="8948"/>
      </w:tblGrid>
      <w:tr w:rsidR="00D3296F" w:rsidTr="00D3296F" w14:paraId="7D40AFDF" w14:textId="77777777">
        <w:tc>
          <w:tcPr>
            <w:tcW w:w="8948" w:type="dxa"/>
          </w:tcPr>
          <w:p w:rsidR="00D3296F" w:rsidP="004F6741" w:rsidRDefault="00D3296F" w14:paraId="30C47EC9" w14:textId="787023AC">
            <w:pPr>
              <w:pStyle w:val="Commentaar"/>
              <w:rPr>
                <w:lang w:val="nl-BE"/>
              </w:rPr>
            </w:pPr>
            <w:r w:rsidRPr="00210086">
              <w:rPr>
                <w:lang w:val="nl-BE"/>
              </w:rPr>
              <w:t>Sam heeft tijdens zijn studie-uitwisseling aan de Universiteit van Stockholm succesvol het examen “Statistiek” afgelegd.</w:t>
            </w:r>
            <w:r>
              <w:rPr>
                <w:lang w:val="nl-BE"/>
              </w:rPr>
              <w:t xml:space="preserve"> </w:t>
            </w:r>
            <w:r w:rsidRPr="004F6741">
              <w:rPr>
                <w:lang w:val="nl-BE"/>
              </w:rPr>
              <w:t xml:space="preserve">Als HR wil ik </w:t>
            </w:r>
            <w:r w:rsidRPr="00FD605D">
              <w:rPr>
                <w:lang w:val="nl-BE"/>
              </w:rPr>
              <w:t xml:space="preserve">weten wat de </w:t>
            </w:r>
            <w:r w:rsidRPr="004F6741">
              <w:rPr>
                <w:lang w:val="nl-BE"/>
              </w:rPr>
              <w:t>equivalente vakken/cursussen aan Belgische universiteiten</w:t>
            </w:r>
            <w:r w:rsidRPr="00FD605D">
              <w:rPr>
                <w:lang w:val="nl-BE"/>
              </w:rPr>
              <w:t xml:space="preserve"> zijn</w:t>
            </w:r>
            <w:r w:rsidRPr="004F6741">
              <w:rPr>
                <w:lang w:val="nl-BE"/>
              </w:rPr>
              <w:t>.</w:t>
            </w:r>
          </w:p>
        </w:tc>
      </w:tr>
    </w:tbl>
    <w:p w:rsidR="00D3296F" w:rsidP="004F6741" w:rsidRDefault="00D3296F" w14:paraId="75396029" w14:textId="77777777">
      <w:pPr>
        <w:pStyle w:val="Commentaar"/>
        <w:rPr>
          <w:lang w:val="nl-BE"/>
        </w:rPr>
      </w:pPr>
    </w:p>
    <w:p w:rsidR="002D3C7E" w:rsidP="004F6741" w:rsidRDefault="5DC44AA5" w14:paraId="2D1C0C63" w14:textId="09CFB820">
      <w:pPr>
        <w:pStyle w:val="Commentaar"/>
      </w:pPr>
      <w:r>
        <w:rPr>
          <w:noProof/>
        </w:rPr>
        <w:drawing>
          <wp:inline distT="0" distB="0" distL="0" distR="0" wp14:anchorId="263FB0DD" wp14:editId="6D12ABD0">
            <wp:extent cx="5629701" cy="3143250"/>
            <wp:effectExtent l="0" t="0" r="9525" b="0"/>
            <wp:docPr id="1343754048" name="Picture 134375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4763" cy="3151660"/>
                    </a:xfrm>
                    <a:prstGeom prst="rect">
                      <a:avLst/>
                    </a:prstGeom>
                  </pic:spPr>
                </pic:pic>
              </a:graphicData>
            </a:graphic>
          </wp:inline>
        </w:drawing>
      </w:r>
    </w:p>
    <w:p w:rsidR="6AF967C5" w:rsidP="6ADC8EB1" w:rsidRDefault="6AF967C5" w14:paraId="732AC715" w14:textId="7E4E01B4">
      <w:pPr>
        <w:pStyle w:val="Commentaar"/>
        <w:rPr>
          <w:b/>
          <w:bCs/>
          <w:i w:val="0"/>
          <w:color w:val="auto"/>
          <w:lang w:val="nl-BE"/>
        </w:rPr>
      </w:pPr>
      <w:r w:rsidRPr="6ADC8EB1">
        <w:rPr>
          <w:i w:val="0"/>
          <w:color w:val="auto"/>
          <w:lang w:val="nl-BE"/>
        </w:rPr>
        <w:t>In deze storyline komt er 1 nieuw concept</w:t>
      </w:r>
      <w:r w:rsidRPr="6ADC8EB1" w:rsidR="5248C6F1">
        <w:rPr>
          <w:i w:val="0"/>
          <w:color w:val="auto"/>
          <w:lang w:val="nl-BE"/>
        </w:rPr>
        <w:t xml:space="preserve"> en 1 nieuwe relatie</w:t>
      </w:r>
      <w:r w:rsidRPr="6ADC8EB1">
        <w:rPr>
          <w:i w:val="0"/>
          <w:color w:val="auto"/>
          <w:lang w:val="nl-BE"/>
        </w:rPr>
        <w:t xml:space="preserve"> naar boven, namelijk: </w:t>
      </w:r>
      <w:r w:rsidRPr="6ADC8EB1">
        <w:rPr>
          <w:b/>
          <w:bCs/>
          <w:i w:val="0"/>
          <w:color w:val="auto"/>
          <w:lang w:val="nl-BE"/>
        </w:rPr>
        <w:t>LeerPrestatieSpecificatie</w:t>
      </w:r>
      <w:r w:rsidRPr="6ADC8EB1" w:rsidR="69631E17">
        <w:rPr>
          <w:b/>
          <w:bCs/>
          <w:i w:val="0"/>
          <w:color w:val="auto"/>
          <w:lang w:val="nl-BE"/>
        </w:rPr>
        <w:t xml:space="preserve">, </w:t>
      </w:r>
      <w:r w:rsidRPr="6ADC8EB1" w:rsidR="69631E17">
        <w:rPr>
          <w:i w:val="0"/>
          <w:color w:val="auto"/>
          <w:lang w:val="nl-BE"/>
        </w:rPr>
        <w:t xml:space="preserve">en </w:t>
      </w:r>
      <w:r w:rsidRPr="6ADC8EB1" w:rsidR="69631E17">
        <w:rPr>
          <w:b/>
          <w:bCs/>
          <w:i w:val="0"/>
          <w:color w:val="auto"/>
          <w:lang w:val="nl-BE"/>
        </w:rPr>
        <w:t>specificatie.</w:t>
      </w:r>
    </w:p>
    <w:p w:rsidRPr="00FD605D" w:rsidR="2E3234DD" w:rsidP="2E3234DD" w:rsidRDefault="2E3234DD" w14:paraId="6349E296" w14:textId="37AA7D4A">
      <w:pPr>
        <w:pStyle w:val="Commentaar"/>
        <w:rPr>
          <w:b/>
          <w:bCs/>
          <w:i w:val="0"/>
          <w:color w:val="auto"/>
          <w:lang w:val="nl-BE"/>
        </w:rPr>
      </w:pPr>
    </w:p>
    <w:p w:rsidRPr="00586071" w:rsidR="69631E17" w:rsidP="00586071" w:rsidRDefault="69631E17" w14:paraId="0F0BA85C" w14:textId="40D9E6B3">
      <w:pPr>
        <w:pStyle w:val="Bodytekst"/>
        <w:rPr>
          <w:rStyle w:val="Strong"/>
          <w:sz w:val="32"/>
          <w:szCs w:val="32"/>
        </w:rPr>
      </w:pPr>
      <w:r w:rsidRPr="00586071">
        <w:rPr>
          <w:rStyle w:val="Strong"/>
          <w:sz w:val="32"/>
          <w:szCs w:val="32"/>
        </w:rPr>
        <w:t>Concept</w:t>
      </w:r>
    </w:p>
    <w:p w:rsidRPr="009A29BB" w:rsidR="69631E17" w:rsidP="009A29BB" w:rsidRDefault="69631E17" w14:paraId="4851EE0A" w14:textId="105B3258">
      <w:pPr>
        <w:pStyle w:val="Bodytekst"/>
        <w:ind w:firstLine="720"/>
        <w:rPr>
          <w:rStyle w:val="Strong"/>
        </w:rPr>
      </w:pPr>
      <w:r w:rsidRPr="009A29BB">
        <w:rPr>
          <w:rStyle w:val="Strong"/>
        </w:rPr>
        <w:t>LeerPrestatieSpecificatie</w:t>
      </w:r>
    </w:p>
    <w:p w:rsidR="5D1435C7" w:rsidP="006B5A55" w:rsidRDefault="5D1435C7" w14:paraId="1BD314DC" w14:textId="33F707AE">
      <w:pPr>
        <w:ind w:left="1440"/>
        <w:rPr>
          <w:i/>
          <w:iCs/>
          <w:u w:val="single"/>
        </w:rPr>
      </w:pPr>
      <w:r w:rsidRPr="6ADC8EB1">
        <w:rPr>
          <w:i/>
          <w:iCs/>
          <w:u w:val="single"/>
        </w:rPr>
        <w:t>Beschrijving</w:t>
      </w:r>
    </w:p>
    <w:p w:rsidR="5D1435C7" w:rsidP="006B5A55" w:rsidRDefault="5D1435C7" w14:paraId="6FB7B04E" w14:textId="03C13273">
      <w:pPr>
        <w:ind w:left="1440"/>
      </w:pPr>
      <w:r w:rsidRPr="6ADC8EB1">
        <w:t>Een beschrijving van wat een persoon kan leren door gebruik te maken van de leeropportuniteit, uitgedrukt als leeruitkomsten. Een specificatie van leerprestaties.</w:t>
      </w:r>
    </w:p>
    <w:p w:rsidRPr="00586071" w:rsidR="5D1435C7" w:rsidP="00DC386E" w:rsidRDefault="5D1435C7" w14:paraId="5F359B81" w14:textId="12BBF6EC">
      <w:pPr>
        <w:rPr>
          <w:rStyle w:val="Strong"/>
          <w:sz w:val="32"/>
          <w:szCs w:val="32"/>
        </w:rPr>
      </w:pPr>
      <w:r w:rsidRPr="6ADC8EB1">
        <w:t xml:space="preserve"> </w:t>
      </w:r>
      <w:r w:rsidRPr="00586071">
        <w:rPr>
          <w:rStyle w:val="Strong"/>
          <w:sz w:val="32"/>
          <w:szCs w:val="32"/>
        </w:rPr>
        <w:t>Relatie</w:t>
      </w:r>
    </w:p>
    <w:p w:rsidRPr="00E276E1" w:rsidR="5D1435C7" w:rsidP="00E276E1" w:rsidRDefault="00E276E1" w14:paraId="60FEEEAD" w14:textId="574D42D3">
      <w:pPr>
        <w:pStyle w:val="Bodytekst"/>
        <w:ind w:firstLine="720"/>
        <w:rPr>
          <w:rStyle w:val="Strong"/>
        </w:rPr>
      </w:pPr>
      <w:bookmarkStart w:name="_Int_HGG6eVeH" w:id="17"/>
      <w:proofErr w:type="spellStart"/>
      <w:r>
        <w:rPr>
          <w:rStyle w:val="Strong"/>
        </w:rPr>
        <w:t>s</w:t>
      </w:r>
      <w:r w:rsidRPr="00E276E1" w:rsidR="5D1435C7">
        <w:rPr>
          <w:rStyle w:val="Strong"/>
        </w:rPr>
        <w:t>pecificatie</w:t>
      </w:r>
      <w:bookmarkEnd w:id="17"/>
      <w:proofErr w:type="spellEnd"/>
    </w:p>
    <w:p w:rsidR="5D1435C7" w:rsidP="006B5A55" w:rsidRDefault="5D1435C7" w14:paraId="1B67763A" w14:textId="34ED27A3">
      <w:pPr>
        <w:ind w:left="1440"/>
      </w:pPr>
      <w:r>
        <w:t xml:space="preserve">Details van de LeerPrestatie (v.b wat er is geleerd) wordt beschreven door de geassocieerde </w:t>
      </w:r>
      <w:r w:rsidRPr="6ADC8EB1">
        <w:rPr>
          <w:b/>
          <w:bCs/>
        </w:rPr>
        <w:t>specificatie</w:t>
      </w:r>
      <w:r>
        <w:t>.</w:t>
      </w:r>
    </w:p>
    <w:p w:rsidR="2E3234DD" w:rsidP="2E3234DD" w:rsidRDefault="2E3234DD" w14:paraId="3A1BDD7D" w14:textId="439C6882">
      <w:pPr>
        <w:pStyle w:val="Commentaar"/>
        <w:rPr>
          <w:lang w:val="nl-BE"/>
        </w:rPr>
      </w:pPr>
    </w:p>
    <w:p w:rsidR="00631FFB" w:rsidP="00631FFB" w:rsidRDefault="00631FFB" w14:paraId="0C2055AA" w14:textId="77777777">
      <w:pPr>
        <w:pStyle w:val="Normal6"/>
      </w:pPr>
      <w:r>
        <w:t>Wanneer we het klassendiagram invullen met het voorbeeld van Sam, komen we tot het volgend resultaat:</w:t>
      </w:r>
    </w:p>
    <w:p w:rsidR="00631FFB" w:rsidP="003F3033" w:rsidRDefault="7007105D" w14:paraId="216A9147" w14:textId="2ED24C4B">
      <w:pPr>
        <w:pStyle w:val="Normal6"/>
      </w:pPr>
      <w:r>
        <w:rPr>
          <w:noProof/>
        </w:rPr>
        <w:drawing>
          <wp:inline distT="0" distB="0" distL="0" distR="0" wp14:anchorId="420BFC39" wp14:editId="181A4CEB">
            <wp:extent cx="5197523" cy="2901950"/>
            <wp:effectExtent l="0" t="0" r="3175" b="0"/>
            <wp:docPr id="508288746" name="Picture 50828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99839" cy="2903243"/>
                    </a:xfrm>
                    <a:prstGeom prst="rect">
                      <a:avLst/>
                    </a:prstGeom>
                  </pic:spPr>
                </pic:pic>
              </a:graphicData>
            </a:graphic>
          </wp:inline>
        </w:drawing>
      </w:r>
    </w:p>
    <w:p w:rsidR="00631FFB" w:rsidP="003F3033" w:rsidRDefault="00631FFB" w14:paraId="6DBC4532" w14:textId="77777777">
      <w:pPr>
        <w:pStyle w:val="Normal6"/>
      </w:pPr>
    </w:p>
    <w:p w:rsidR="006F5071" w:rsidP="006F5071" w:rsidRDefault="006F5071" w14:paraId="192900AB" w14:textId="30E16C46">
      <w:pPr>
        <w:pStyle w:val="heading26"/>
        <w:numPr>
          <w:ilvl w:val="1"/>
          <w:numId w:val="10"/>
        </w:numPr>
      </w:pPr>
      <w:bookmarkStart w:name="_Toc130304291" w:id="18"/>
      <w:r>
        <w:t xml:space="preserve">Storyline: </w:t>
      </w:r>
      <w:r w:rsidR="005F7DE5">
        <w:t>authentieke credentials</w:t>
      </w:r>
      <w:bookmarkEnd w:id="18"/>
    </w:p>
    <w:p w:rsidRPr="00204C08" w:rsidR="00787696" w:rsidP="00BE2C29" w:rsidRDefault="00787696" w14:paraId="0CE47A57" w14:textId="28ED4BD8">
      <w:pPr>
        <w:pStyle w:val="Normal6"/>
        <w:rPr>
          <w:noProof/>
        </w:rPr>
      </w:pPr>
      <w:r w:rsidRPr="00204C08">
        <w:t xml:space="preserve">Een </w:t>
      </w:r>
      <w:r w:rsidRPr="00204C08" w:rsidR="0073246F">
        <w:t xml:space="preserve">tweede groep </w:t>
      </w:r>
      <w:bookmarkStart w:name="_Int_W7jKL6fU" w:id="19"/>
      <w:r w:rsidRPr="00204C08">
        <w:t>use</w:t>
      </w:r>
      <w:bookmarkEnd w:id="19"/>
      <w:r w:rsidRPr="00204C08">
        <w:t xml:space="preserve"> cases </w:t>
      </w:r>
      <w:r w:rsidRPr="00204C08" w:rsidR="0073246F">
        <w:t>heeft</w:t>
      </w:r>
      <w:r w:rsidRPr="00204C08">
        <w:t xml:space="preserve"> betrekking op het </w:t>
      </w:r>
      <w:r w:rsidRPr="00204C08" w:rsidR="1A9F823F">
        <w:t>authentiseren</w:t>
      </w:r>
      <w:r w:rsidRPr="00204C08" w:rsidR="0073246F">
        <w:t xml:space="preserve"> </w:t>
      </w:r>
      <w:r w:rsidRPr="00204C08" w:rsidR="00D5387D">
        <w:t xml:space="preserve">van een diploma of een </w:t>
      </w:r>
      <w:bookmarkStart w:name="_Int_QfMqOCVR" w:id="20"/>
      <w:r w:rsidRPr="00204C08" w:rsidR="00D5387D">
        <w:t>leercredential</w:t>
      </w:r>
      <w:bookmarkEnd w:id="20"/>
      <w:r w:rsidRPr="00204C08" w:rsidR="00D5387D">
        <w:t>.</w:t>
      </w:r>
    </w:p>
    <w:p w:rsidRPr="00204C08" w:rsidR="00BE2C29" w:rsidP="00BE2C29" w:rsidRDefault="00062B01" w14:paraId="185FF36C" w14:textId="638BFFE2">
      <w:pPr>
        <w:pStyle w:val="Normal6"/>
      </w:pPr>
      <w:r w:rsidRPr="00204C08">
        <w:rPr>
          <w:noProof/>
          <w:color w:val="2B579A"/>
          <w:shd w:val="clear" w:color="auto" w:fill="E6E6E6"/>
        </w:rPr>
        <w:drawing>
          <wp:inline distT="0" distB="0" distL="0" distR="0" wp14:anchorId="3B831966" wp14:editId="570508DC">
            <wp:extent cx="5688330" cy="3204210"/>
            <wp:effectExtent l="0" t="0" r="762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688330" cy="3204210"/>
                    </a:xfrm>
                    <a:prstGeom prst="rect">
                      <a:avLst/>
                    </a:prstGeom>
                  </pic:spPr>
                </pic:pic>
              </a:graphicData>
            </a:graphic>
          </wp:inline>
        </w:drawing>
      </w:r>
    </w:p>
    <w:p w:rsidRPr="00204C08" w:rsidR="00D5387D" w:rsidP="00A45FD4" w:rsidRDefault="00A45FD4" w14:paraId="3A1F34FD" w14:textId="77777777">
      <w:pPr>
        <w:pStyle w:val="Normal6"/>
      </w:pPr>
      <w:r w:rsidRPr="00204C08">
        <w:t xml:space="preserve">Doorheen dit hoofdstuk </w:t>
      </w:r>
      <w:r w:rsidRPr="00204C08" w:rsidR="00787696">
        <w:t xml:space="preserve">gebruiken </w:t>
      </w:r>
      <w:r w:rsidRPr="00204C08">
        <w:t xml:space="preserve">we de </w:t>
      </w:r>
      <w:r w:rsidRPr="00204C08">
        <w:rPr>
          <w:b/>
          <w:bCs/>
        </w:rPr>
        <w:t>storyline</w:t>
      </w:r>
      <w:r w:rsidRPr="00204C08">
        <w:t xml:space="preserve"> van </w:t>
      </w:r>
      <w:r w:rsidRPr="00204C08" w:rsidR="00787696">
        <w:t>John</w:t>
      </w:r>
      <w:r w:rsidRPr="00204C08">
        <w:t xml:space="preserve"> om toelichting te geven bij de klassendiagrammen. </w:t>
      </w:r>
    </w:p>
    <w:p w:rsidRPr="007D2B24" w:rsidR="00A45FD4" w:rsidP="00A45FD4" w:rsidRDefault="00A45FD4" w14:paraId="1EB8814B" w14:textId="4744EC04">
      <w:pPr>
        <w:pStyle w:val="Normal6"/>
      </w:pPr>
      <w:r w:rsidRPr="00204C08">
        <w:t xml:space="preserve">De storyline van </w:t>
      </w:r>
      <w:r w:rsidRPr="00204C08" w:rsidR="00787696">
        <w:t>John</w:t>
      </w:r>
      <w:r w:rsidRPr="00204C08">
        <w:t xml:space="preserve"> begint als volgt (en wordt later in dit hoofdstuk verder uitgebreid):</w:t>
      </w:r>
    </w:p>
    <w:tbl>
      <w:tblPr>
        <w:tblStyle w:val="TableGrid"/>
        <w:tblW w:w="0" w:type="auto"/>
        <w:tblLook w:val="04A0" w:firstRow="1" w:lastRow="0" w:firstColumn="1" w:lastColumn="0" w:noHBand="0" w:noVBand="1"/>
      </w:tblPr>
      <w:tblGrid>
        <w:gridCol w:w="8948"/>
      </w:tblGrid>
      <w:tr w:rsidR="00D5387D" w:rsidTr="00D5387D" w14:paraId="18FA474C" w14:textId="77777777">
        <w:tc>
          <w:tcPr>
            <w:tcW w:w="8948" w:type="dxa"/>
          </w:tcPr>
          <w:p w:rsidR="00D5387D" w:rsidP="00062B01" w:rsidRDefault="00D5387D" w14:paraId="070D015F" w14:textId="6CE278E5">
            <w:pPr>
              <w:pStyle w:val="Commentaar"/>
              <w:rPr>
                <w:lang w:val="nl-BE"/>
              </w:rPr>
            </w:pPr>
            <w:r w:rsidRPr="000B48C6">
              <w:rPr>
                <w:lang w:val="nl-BE"/>
              </w:rPr>
              <w:t>John beweert dat hij een diploma heeft behaald van buitenlandse universiteit. </w:t>
            </w:r>
          </w:p>
        </w:tc>
      </w:tr>
    </w:tbl>
    <w:p w:rsidR="00D5387D" w:rsidP="00062B01" w:rsidRDefault="00D5387D" w14:paraId="6657F893" w14:textId="77777777">
      <w:pPr>
        <w:pStyle w:val="Commentaar"/>
        <w:rPr>
          <w:lang w:val="nl-BE"/>
        </w:rPr>
      </w:pPr>
    </w:p>
    <w:p w:rsidR="00D5387D" w:rsidP="00BE2C29" w:rsidRDefault="00D5387D" w14:paraId="286899F2" w14:textId="77777777">
      <w:pPr>
        <w:pStyle w:val="Normal6"/>
      </w:pPr>
    </w:p>
    <w:p w:rsidR="00DC386E" w:rsidP="00BE2C29" w:rsidRDefault="00DC386E" w14:paraId="5A409816" w14:textId="3F0E7343">
      <w:pPr>
        <w:pStyle w:val="Normal6"/>
        <w:sectPr w:rsidR="00DC386E" w:rsidSect="007B3914">
          <w:type w:val="continuous"/>
          <w:pgSz w:w="11906" w:h="16838" w:orient="portrait"/>
          <w:pgMar w:top="2410" w:right="1134" w:bottom="1418" w:left="1814" w:header="851" w:footer="709" w:gutter="0"/>
          <w:cols w:space="720"/>
        </w:sectPr>
      </w:pPr>
    </w:p>
    <w:p w:rsidR="00062B01" w:rsidP="00BE2C29" w:rsidRDefault="00F90EF5" w14:paraId="2A341392" w14:textId="78B8B61C">
      <w:pPr>
        <w:pStyle w:val="Normal6"/>
      </w:pPr>
      <w:r>
        <w:rPr>
          <w:noProof/>
        </w:rPr>
        <w:drawing>
          <wp:inline distT="0" distB="0" distL="0" distR="0" wp14:anchorId="612F589D" wp14:editId="342C956D">
            <wp:extent cx="4982644" cy="2806700"/>
            <wp:effectExtent l="0" t="0" r="889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9"/>
                    <pic:cNvPicPr/>
                  </pic:nvPicPr>
                  <pic:blipFill>
                    <a:blip r:embed="rId52">
                      <a:extLst>
                        <a:ext uri="{96DAC541-7B7A-43D3-8B79-37D633B846F1}">
                          <asvg:svgBlip xmlns:asvg="http://schemas.microsoft.com/office/drawing/2016/SVG/main" r:embed="rId53"/>
                        </a:ext>
                      </a:extLst>
                    </a:blip>
                    <a:stretch>
                      <a:fillRect/>
                    </a:stretch>
                  </pic:blipFill>
                  <pic:spPr>
                    <a:xfrm>
                      <a:off x="0" y="0"/>
                      <a:ext cx="4992552" cy="2812281"/>
                    </a:xfrm>
                    <a:prstGeom prst="rect">
                      <a:avLst/>
                    </a:prstGeom>
                  </pic:spPr>
                </pic:pic>
              </a:graphicData>
            </a:graphic>
          </wp:inline>
        </w:drawing>
      </w:r>
    </w:p>
    <w:p w:rsidR="7E31C2E7" w:rsidP="6ADC8EB1" w:rsidRDefault="7E31C2E7" w14:paraId="412A65E8" w14:textId="599E2443">
      <w:pPr>
        <w:pStyle w:val="Normal6"/>
        <w:rPr>
          <w:b/>
          <w:bCs/>
        </w:rPr>
      </w:pPr>
      <w:r>
        <w:t xml:space="preserve">In deze storyline komt er 1 nieuw concept naar boven: </w:t>
      </w:r>
      <w:r w:rsidRPr="6ADC8EB1">
        <w:rPr>
          <w:b/>
          <w:bCs/>
        </w:rPr>
        <w:t>Credential</w:t>
      </w:r>
      <w:r w:rsidR="00E276E1">
        <w:rPr>
          <w:b/>
          <w:bCs/>
        </w:rPr>
        <w:t xml:space="preserve">. </w:t>
      </w:r>
      <w:r>
        <w:t xml:space="preserve">Er zijn komen ook 2 nieuwe relaties naar boven:  </w:t>
      </w:r>
      <w:r w:rsidRPr="6ADC8EB1">
        <w:rPr>
          <w:b/>
          <w:bCs/>
        </w:rPr>
        <w:t xml:space="preserve">heeftCredential </w:t>
      </w:r>
      <w:r>
        <w:t xml:space="preserve">en </w:t>
      </w:r>
      <w:r w:rsidRPr="6ADC8EB1">
        <w:rPr>
          <w:b/>
          <w:bCs/>
        </w:rPr>
        <w:t>uitgever</w:t>
      </w:r>
      <w:r w:rsidR="00E276E1">
        <w:rPr>
          <w:b/>
          <w:bCs/>
        </w:rPr>
        <w:t>.</w:t>
      </w:r>
    </w:p>
    <w:p w:rsidRPr="00E276E1" w:rsidR="7E31C2E7" w:rsidP="00E276E1" w:rsidRDefault="7E31C2E7" w14:paraId="72ED21D5" w14:textId="367258C9">
      <w:pPr>
        <w:pStyle w:val="Bodytekst"/>
        <w:rPr>
          <w:rStyle w:val="Strong"/>
          <w:sz w:val="32"/>
          <w:szCs w:val="32"/>
        </w:rPr>
      </w:pPr>
      <w:r w:rsidRPr="00E276E1">
        <w:rPr>
          <w:rStyle w:val="Strong"/>
          <w:sz w:val="32"/>
          <w:szCs w:val="32"/>
        </w:rPr>
        <w:t>Concept</w:t>
      </w:r>
    </w:p>
    <w:p w:rsidRPr="00E276E1" w:rsidR="00F90EF5" w:rsidP="00E276E1" w:rsidRDefault="00F90EF5" w14:paraId="40E106E8" w14:textId="4E4B09EC">
      <w:pPr>
        <w:pStyle w:val="Bodytekst"/>
        <w:ind w:firstLine="720"/>
        <w:rPr>
          <w:rStyle w:val="Strong"/>
        </w:rPr>
      </w:pPr>
      <w:r w:rsidRPr="00E276E1">
        <w:rPr>
          <w:rStyle w:val="Strong"/>
        </w:rPr>
        <w:t>Credential</w:t>
      </w:r>
    </w:p>
    <w:p w:rsidR="00F90EF5" w:rsidP="00E276E1" w:rsidRDefault="2DC3D721" w14:paraId="6E34BDAB" w14:textId="514808E8">
      <w:pPr>
        <w:ind w:left="1440"/>
      </w:pPr>
      <w:r w:rsidRPr="6ADC8EB1">
        <w:rPr>
          <w:i/>
          <w:iCs/>
          <w:u w:val="single"/>
        </w:rPr>
        <w:t>Beschrijving</w:t>
      </w:r>
    </w:p>
    <w:p w:rsidR="00F90EF5" w:rsidP="00E276E1" w:rsidRDefault="71FE31B9" w14:paraId="4EBA32FC" w14:textId="57A4818D">
      <w:pPr>
        <w:ind w:left="1440"/>
      </w:pPr>
      <w:r w:rsidRPr="6ADC8EB1">
        <w:t>Een reeks van een of meer beweringen</w:t>
      </w:r>
      <w:r w:rsidRPr="6ADC8EB1" w:rsidR="06C51CCE">
        <w:t xml:space="preserve"> </w:t>
      </w:r>
      <w:r w:rsidRPr="6ADC8EB1">
        <w:t>gemaakt door een uitgever.</w:t>
      </w:r>
    </w:p>
    <w:p w:rsidRPr="00E276E1" w:rsidR="66178F66" w:rsidP="00E276E1" w:rsidRDefault="66178F66" w14:paraId="72CC562A" w14:textId="7B72DA0B">
      <w:pPr>
        <w:pStyle w:val="Bodytekst"/>
        <w:rPr>
          <w:rStyle w:val="Strong"/>
          <w:sz w:val="32"/>
          <w:szCs w:val="32"/>
        </w:rPr>
      </w:pPr>
      <w:proofErr w:type="spellStart"/>
      <w:r w:rsidRPr="00E276E1">
        <w:rPr>
          <w:rStyle w:val="Strong"/>
          <w:sz w:val="32"/>
          <w:szCs w:val="32"/>
        </w:rPr>
        <w:t>Relaties</w:t>
      </w:r>
      <w:proofErr w:type="spellEnd"/>
    </w:p>
    <w:p w:rsidRPr="00E276E1" w:rsidR="66178F66" w:rsidP="00E276E1" w:rsidRDefault="66178F66" w14:paraId="29704D51" w14:textId="175C0093">
      <w:pPr>
        <w:pStyle w:val="Bodytekst"/>
        <w:ind w:firstLine="720"/>
        <w:rPr>
          <w:rStyle w:val="Strong"/>
        </w:rPr>
      </w:pPr>
      <w:r w:rsidRPr="00E276E1">
        <w:rPr>
          <w:rStyle w:val="Strong"/>
        </w:rPr>
        <w:t>heeftCredential</w:t>
      </w:r>
    </w:p>
    <w:p w:rsidR="66178F66" w:rsidP="00E276E1" w:rsidRDefault="66178F66" w14:paraId="40FEF166" w14:textId="78438E4D">
      <w:pPr>
        <w:ind w:left="720" w:firstLine="720"/>
      </w:pPr>
      <w:r>
        <w:t>Een credential van een persoon</w:t>
      </w:r>
      <w:r w:rsidR="00E276E1">
        <w:t>.</w:t>
      </w:r>
    </w:p>
    <w:p w:rsidRPr="00E276E1" w:rsidR="66178F66" w:rsidP="00E276E1" w:rsidRDefault="66178F66" w14:paraId="32F539F2" w14:textId="7983F25B">
      <w:pPr>
        <w:pStyle w:val="Bodytekst"/>
        <w:ind w:firstLine="720"/>
        <w:rPr>
          <w:rStyle w:val="Strong"/>
          <w:lang w:val="nl-BE"/>
        </w:rPr>
      </w:pPr>
      <w:r w:rsidRPr="00E276E1">
        <w:rPr>
          <w:rStyle w:val="Strong"/>
          <w:lang w:val="nl-BE"/>
        </w:rPr>
        <w:t>uitgever</w:t>
      </w:r>
    </w:p>
    <w:p w:rsidR="6ADC8EB1" w:rsidP="00E276E1" w:rsidRDefault="66178F66" w14:paraId="67D976E4" w14:textId="328C0D62">
      <w:pPr>
        <w:ind w:left="720" w:firstLine="720"/>
        <w:sectPr w:rsidR="6ADC8EB1" w:rsidSect="00E276E1">
          <w:type w:val="continuous"/>
          <w:pgSz w:w="11906" w:h="16838" w:orient="portrait"/>
          <w:pgMar w:top="2410" w:right="1134" w:bottom="1418" w:left="1814" w:header="851" w:footer="709" w:gutter="0"/>
          <w:cols w:space="720"/>
        </w:sectPr>
      </w:pPr>
      <w:r>
        <w:t>De organisatie die de credential uitgeeft</w:t>
      </w:r>
      <w:r w:rsidR="00E276E1">
        <w:t>.</w:t>
      </w:r>
    </w:p>
    <w:p w:rsidR="00160BD6" w:rsidP="00F90EF5" w:rsidRDefault="00160BD6" w14:paraId="08F61A65" w14:textId="77777777">
      <w:pPr>
        <w:pStyle w:val="Normal6"/>
      </w:pPr>
    </w:p>
    <w:p w:rsidR="00160BD6" w:rsidP="00160BD6" w:rsidRDefault="00160BD6" w14:paraId="5D40D2BA" w14:textId="6247B665">
      <w:pPr>
        <w:pStyle w:val="Normal6"/>
      </w:pPr>
      <w:r w:rsidRPr="004F6741">
        <w:t xml:space="preserve">Wanneer we het klassendiagram invullen met het voorbeeld van </w:t>
      </w:r>
      <w:r>
        <w:t>John</w:t>
      </w:r>
      <w:r w:rsidRPr="004F6741">
        <w:t>, komen we tot het volgend resultaat:</w:t>
      </w:r>
    </w:p>
    <w:p w:rsidR="00F90EF5" w:rsidP="00BE2C29" w:rsidRDefault="006F1FFF" w14:paraId="0B0DC8AC" w14:textId="6A4E8B9E">
      <w:pPr>
        <w:pStyle w:val="Normal6"/>
      </w:pPr>
      <w:r>
        <w:rPr>
          <w:noProof/>
          <w:color w:val="2B579A"/>
          <w:shd w:val="clear" w:color="auto" w:fill="E6E6E6"/>
        </w:rPr>
        <w:drawing>
          <wp:inline distT="0" distB="0" distL="0" distR="0" wp14:anchorId="624F0F74" wp14:editId="46375D4D">
            <wp:extent cx="5688330" cy="3204210"/>
            <wp:effectExtent l="0" t="0" r="762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688330" cy="3204210"/>
                    </a:xfrm>
                    <a:prstGeom prst="rect">
                      <a:avLst/>
                    </a:prstGeom>
                  </pic:spPr>
                </pic:pic>
              </a:graphicData>
            </a:graphic>
          </wp:inline>
        </w:drawing>
      </w:r>
    </w:p>
    <w:p w:rsidR="001C153A" w:rsidP="001C153A" w:rsidRDefault="001C153A" w14:paraId="4E64CB7F" w14:textId="77777777">
      <w:pPr>
        <w:pStyle w:val="Normal6"/>
      </w:pPr>
    </w:p>
    <w:p w:rsidRPr="007D2B24" w:rsidR="001C153A" w:rsidP="001C153A" w:rsidRDefault="00BA7C0E" w14:paraId="16ED194E" w14:textId="051018E5">
      <w:pPr>
        <w:pStyle w:val="Normal6"/>
      </w:pPr>
      <w:r>
        <w:t>De groep van use cases</w:t>
      </w:r>
      <w:r w:rsidR="00330C17">
        <w:t xml:space="preserve"> wordt verder uitgebreid met </w:t>
      </w:r>
      <w:r w:rsidR="002F118F">
        <w:t>de volgende use cases:</w:t>
      </w:r>
    </w:p>
    <w:p w:rsidR="008B5420" w:rsidP="00BE2C29" w:rsidRDefault="008B5420" w14:paraId="2E0CDCD9" w14:textId="36ADD694">
      <w:pPr>
        <w:pStyle w:val="Normal6"/>
      </w:pPr>
      <w:r>
        <w:rPr>
          <w:noProof/>
          <w:color w:val="2B579A"/>
          <w:shd w:val="clear" w:color="auto" w:fill="E6E6E6"/>
        </w:rPr>
        <w:drawing>
          <wp:inline distT="0" distB="0" distL="0" distR="0" wp14:anchorId="2E0316D5" wp14:editId="61E179A9">
            <wp:extent cx="5688330" cy="3204210"/>
            <wp:effectExtent l="0" t="0" r="762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688330" cy="3204210"/>
                    </a:xfrm>
                    <a:prstGeom prst="rect">
                      <a:avLst/>
                    </a:prstGeom>
                  </pic:spPr>
                </pic:pic>
              </a:graphicData>
            </a:graphic>
          </wp:inline>
        </w:drawing>
      </w:r>
    </w:p>
    <w:p w:rsidR="00D87920" w:rsidP="00690DB1" w:rsidRDefault="00D87920" w14:paraId="104F1EEC" w14:textId="77777777">
      <w:pPr>
        <w:pStyle w:val="Normal6"/>
        <w:sectPr w:rsidR="00D87920" w:rsidSect="007B3914">
          <w:type w:val="continuous"/>
          <w:pgSz w:w="11906" w:h="16838" w:orient="portrait"/>
          <w:pgMar w:top="2410" w:right="1134" w:bottom="1418" w:left="1814" w:header="851" w:footer="709" w:gutter="0"/>
          <w:cols w:space="720"/>
        </w:sectPr>
      </w:pPr>
    </w:p>
    <w:p w:rsidR="00690DB1" w:rsidP="00690DB1" w:rsidRDefault="00690DB1" w14:paraId="61FEF7F7" w14:textId="3EB8A2A7">
      <w:pPr>
        <w:pStyle w:val="Normal6"/>
      </w:pPr>
      <w:r>
        <w:rPr>
          <w:noProof/>
        </w:rPr>
        <w:drawing>
          <wp:inline distT="0" distB="0" distL="0" distR="0" wp14:anchorId="423F26C5" wp14:editId="4FE20500">
            <wp:extent cx="5760481" cy="324485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2"/>
                    <pic:cNvPicPr/>
                  </pic:nvPicPr>
                  <pic:blipFill>
                    <a:blip r:embed="rId58">
                      <a:extLst>
                        <a:ext uri="{96DAC541-7B7A-43D3-8B79-37D633B846F1}">
                          <asvg:svgBlip xmlns:asvg="http://schemas.microsoft.com/office/drawing/2016/SVG/main" r:embed="rId59"/>
                        </a:ext>
                      </a:extLst>
                    </a:blip>
                    <a:stretch>
                      <a:fillRect/>
                    </a:stretch>
                  </pic:blipFill>
                  <pic:spPr>
                    <a:xfrm>
                      <a:off x="0" y="0"/>
                      <a:ext cx="5768064" cy="3249121"/>
                    </a:xfrm>
                    <a:prstGeom prst="rect">
                      <a:avLst/>
                    </a:prstGeom>
                  </pic:spPr>
                </pic:pic>
              </a:graphicData>
            </a:graphic>
          </wp:inline>
        </w:drawing>
      </w:r>
    </w:p>
    <w:p w:rsidR="4075D649" w:rsidP="6ADC8EB1" w:rsidRDefault="675AA754" w14:paraId="2BA196E7" w14:textId="3560DF18">
      <w:pPr>
        <w:pStyle w:val="Normal6"/>
      </w:pPr>
      <w:r>
        <w:t>In deze storyline komen er 3 nieuwe concepten naar boven</w:t>
      </w:r>
      <w:r w:rsidR="29EC067B">
        <w:t xml:space="preserve">: </w:t>
      </w:r>
      <w:r w:rsidRPr="6ADC8EB1" w:rsidR="29EC067B">
        <w:rPr>
          <w:b/>
          <w:bCs/>
        </w:rPr>
        <w:t>Accreditatie, Bewijs,</w:t>
      </w:r>
      <w:r w:rsidR="29EC067B">
        <w:t xml:space="preserve"> en </w:t>
      </w:r>
      <w:r w:rsidRPr="6ADC8EB1" w:rsidR="29EC067B">
        <w:rPr>
          <w:b/>
          <w:bCs/>
        </w:rPr>
        <w:t>LegalIdentifier</w:t>
      </w:r>
      <w:r w:rsidRPr="6ADC8EB1" w:rsidR="4075D649">
        <w:rPr>
          <w:b/>
          <w:bCs/>
        </w:rPr>
        <w:t>.</w:t>
      </w:r>
      <w:r w:rsidR="00E276E1">
        <w:rPr>
          <w:b/>
          <w:bCs/>
        </w:rPr>
        <w:t xml:space="preserve"> </w:t>
      </w:r>
      <w:r w:rsidR="4075D649">
        <w:t xml:space="preserve">Er komen ook volgende relaties naar boven: </w:t>
      </w:r>
      <w:r w:rsidRPr="6ADC8EB1" w:rsidR="4075D649">
        <w:rPr>
          <w:b/>
          <w:bCs/>
        </w:rPr>
        <w:t xml:space="preserve">bewijs, accreditatie, geaccrediteerd, </w:t>
      </w:r>
      <w:r w:rsidR="4075D649">
        <w:t xml:space="preserve">en </w:t>
      </w:r>
      <w:r w:rsidRPr="6ADC8EB1" w:rsidR="4075D649">
        <w:rPr>
          <w:b/>
          <w:bCs/>
        </w:rPr>
        <w:t>wettelijkeidentifier.</w:t>
      </w:r>
    </w:p>
    <w:p w:rsidR="6ADC8EB1" w:rsidP="6ADC8EB1" w:rsidRDefault="6ADC8EB1" w14:paraId="42D9E8D2" w14:textId="7C77632E">
      <w:pPr>
        <w:pStyle w:val="Normal6"/>
        <w:rPr>
          <w:b/>
          <w:bCs/>
        </w:rPr>
      </w:pPr>
    </w:p>
    <w:p w:rsidRPr="00E276E1" w:rsidR="0B8E46A1" w:rsidP="00E276E1" w:rsidRDefault="0B8E46A1" w14:paraId="2D54C832" w14:textId="11BE6E9E">
      <w:pPr>
        <w:pStyle w:val="Bodytekst"/>
        <w:rPr>
          <w:rStyle w:val="Strong"/>
          <w:b w:val="0"/>
          <w:bCs w:val="0"/>
          <w:sz w:val="32"/>
          <w:szCs w:val="32"/>
        </w:rPr>
      </w:pPr>
      <w:r w:rsidRPr="00E276E1">
        <w:rPr>
          <w:rStyle w:val="Strong"/>
          <w:sz w:val="32"/>
          <w:szCs w:val="32"/>
        </w:rPr>
        <w:t>Concepten</w:t>
      </w:r>
    </w:p>
    <w:p w:rsidRPr="00E276E1" w:rsidR="00690DB1" w:rsidP="00E276E1" w:rsidRDefault="00690DB1" w14:paraId="6EE75D46" w14:textId="5C19AB08">
      <w:pPr>
        <w:pStyle w:val="Bodytekst"/>
        <w:ind w:firstLine="720"/>
        <w:rPr>
          <w:rStyle w:val="Strong"/>
        </w:rPr>
      </w:pPr>
      <w:r w:rsidRPr="00E276E1">
        <w:rPr>
          <w:rStyle w:val="Strong"/>
        </w:rPr>
        <w:t>Accreditatie</w:t>
      </w:r>
    </w:p>
    <w:p w:rsidR="56DB06A8" w:rsidP="007A3373" w:rsidRDefault="56DB06A8" w14:paraId="5A85CC04" w14:textId="44744CD7">
      <w:pPr>
        <w:pStyle w:val="Normal6"/>
        <w:ind w:left="1440"/>
      </w:pPr>
      <w:r w:rsidRPr="6ADC8EB1">
        <w:rPr>
          <w:i/>
          <w:iCs/>
          <w:u w:val="single"/>
        </w:rPr>
        <w:t>Beschrijving</w:t>
      </w:r>
    </w:p>
    <w:p w:rsidR="56DB06A8" w:rsidP="007A3373" w:rsidRDefault="56DB06A8" w14:paraId="24946AC5" w14:textId="499777B0">
      <w:pPr>
        <w:ind w:left="1440"/>
      </w:pPr>
      <w:r w:rsidRPr="6ADC8EB1">
        <w:t>De kwaliteitsborging of het verlenen van vergunningen aan een organisatie of een kwalificatie.</w:t>
      </w:r>
    </w:p>
    <w:p w:rsidRPr="00E276E1" w:rsidR="00690DB1" w:rsidP="00E276E1" w:rsidRDefault="00690DB1" w14:paraId="0C8F4D9A" w14:textId="17987AF4">
      <w:pPr>
        <w:pStyle w:val="Bodytekst"/>
        <w:ind w:firstLine="720"/>
        <w:rPr>
          <w:rStyle w:val="Strong"/>
        </w:rPr>
      </w:pPr>
      <w:proofErr w:type="spellStart"/>
      <w:r w:rsidRPr="00E276E1">
        <w:rPr>
          <w:rStyle w:val="Strong"/>
        </w:rPr>
        <w:t>Bewijs</w:t>
      </w:r>
      <w:proofErr w:type="spellEnd"/>
    </w:p>
    <w:p w:rsidR="193E1641" w:rsidP="007A3373" w:rsidRDefault="193E1641" w14:paraId="515EE113" w14:textId="1980B36B">
      <w:pPr>
        <w:pStyle w:val="Normal6"/>
        <w:ind w:left="1440"/>
        <w:rPr>
          <w:i/>
          <w:iCs/>
          <w:u w:val="single"/>
        </w:rPr>
      </w:pPr>
      <w:r w:rsidRPr="6ADC8EB1">
        <w:rPr>
          <w:i/>
          <w:iCs/>
          <w:u w:val="single"/>
        </w:rPr>
        <w:t>Beschrijving</w:t>
      </w:r>
      <w:r w:rsidRPr="6ADC8EB1" w:rsidR="706638CD">
        <w:rPr>
          <w:i/>
          <w:iCs/>
          <w:u w:val="single"/>
        </w:rPr>
        <w:t xml:space="preserve"> (nieuw!)</w:t>
      </w:r>
    </w:p>
    <w:p w:rsidR="23700621" w:rsidP="007A3373" w:rsidRDefault="23700621" w14:paraId="2ED9B2F8" w14:textId="3D1846C7">
      <w:pPr>
        <w:ind w:left="1440"/>
      </w:pPr>
      <w:r w:rsidRPr="6ADC8EB1">
        <w:rPr>
          <w:lang w:val="nl"/>
        </w:rPr>
        <w:t xml:space="preserve">Het bewijs van het verifieerbare </w:t>
      </w:r>
      <w:r w:rsidRPr="6ADC8EB1" w:rsidR="02C278BA">
        <w:rPr>
          <w:lang w:val="nl"/>
        </w:rPr>
        <w:t>credential</w:t>
      </w:r>
      <w:r w:rsidRPr="6ADC8EB1">
        <w:rPr>
          <w:lang w:val="nl"/>
        </w:rPr>
        <w:t xml:space="preserve">. Het bevat informatie over het proces dat heeft geleid tot de afgifte van het verifieerbare </w:t>
      </w:r>
      <w:r w:rsidRPr="6ADC8EB1" w:rsidR="37BF8943">
        <w:rPr>
          <w:lang w:val="nl"/>
        </w:rPr>
        <w:t>credential</w:t>
      </w:r>
      <w:r w:rsidRPr="6ADC8EB1">
        <w:rPr>
          <w:lang w:val="nl"/>
        </w:rPr>
        <w:t>.</w:t>
      </w:r>
    </w:p>
    <w:p w:rsidRPr="00E276E1" w:rsidR="00D87920" w:rsidP="00E276E1" w:rsidRDefault="193E1641" w14:paraId="4661F81C" w14:textId="20C62D07">
      <w:pPr>
        <w:pStyle w:val="Bodytekst"/>
        <w:ind w:firstLine="720"/>
        <w:rPr>
          <w:rStyle w:val="Strong"/>
        </w:rPr>
      </w:pPr>
      <w:proofErr w:type="spellStart"/>
      <w:r w:rsidRPr="00E276E1">
        <w:rPr>
          <w:rStyle w:val="Strong"/>
        </w:rPr>
        <w:t>LegalIdentifier</w:t>
      </w:r>
      <w:proofErr w:type="spellEnd"/>
    </w:p>
    <w:p w:rsidR="359434AB" w:rsidP="007A3373" w:rsidRDefault="359434AB" w14:paraId="02AC4C66" w14:textId="170A6715">
      <w:pPr>
        <w:ind w:left="1440"/>
        <w:rPr>
          <w:u w:val="single"/>
        </w:rPr>
      </w:pPr>
      <w:r w:rsidRPr="6ADC8EB1">
        <w:rPr>
          <w:i/>
          <w:iCs/>
          <w:u w:val="single"/>
        </w:rPr>
        <w:t>Beschrijving</w:t>
      </w:r>
    </w:p>
    <w:p w:rsidR="359434AB" w:rsidP="007A3373" w:rsidRDefault="359434AB" w14:paraId="2D5B3E92" w14:textId="6F8C01E4">
      <w:pPr>
        <w:ind w:left="1440"/>
      </w:pPr>
      <w:r w:rsidRPr="6ADC8EB1">
        <w:rPr>
          <w:lang w:val="nl"/>
        </w:rPr>
        <w:t xml:space="preserve">Een wettelijke identificatie. Een wettelijke identificatiecode is een formeel uitgegeven identificatiecode door een bepaalde autoriteit binnen een bepaald rechtsgebied. De identifier heeft een ruimtelijke context (v.b id code van een land). </w:t>
      </w:r>
    </w:p>
    <w:p w:rsidR="00DC386E" w:rsidP="00E276E1" w:rsidRDefault="00DC386E" w14:paraId="060134C5" w14:textId="77777777">
      <w:pPr>
        <w:pStyle w:val="Bodytekst"/>
        <w:rPr>
          <w:rStyle w:val="Strong"/>
          <w:sz w:val="32"/>
          <w:szCs w:val="32"/>
        </w:rPr>
      </w:pPr>
    </w:p>
    <w:p w:rsidRPr="00E276E1" w:rsidR="359434AB" w:rsidP="00E276E1" w:rsidRDefault="359434AB" w14:paraId="265D3AB6" w14:textId="570F6E24">
      <w:pPr>
        <w:pStyle w:val="Bodytekst"/>
        <w:rPr>
          <w:rStyle w:val="Strong"/>
          <w:sz w:val="32"/>
          <w:szCs w:val="32"/>
        </w:rPr>
      </w:pPr>
      <w:proofErr w:type="spellStart"/>
      <w:r w:rsidRPr="00E276E1">
        <w:rPr>
          <w:rStyle w:val="Strong"/>
          <w:sz w:val="32"/>
          <w:szCs w:val="32"/>
        </w:rPr>
        <w:t>Relaties</w:t>
      </w:r>
      <w:proofErr w:type="spellEnd"/>
    </w:p>
    <w:p w:rsidR="359434AB" w:rsidP="00E276E1" w:rsidRDefault="359434AB" w14:paraId="19C13F32" w14:textId="0E0DBAF8">
      <w:pPr>
        <w:pStyle w:val="Bodytekst"/>
        <w:ind w:firstLine="720"/>
        <w:rPr>
          <w:rStyle w:val="Heading3Char"/>
          <w:lang w:val="nl"/>
        </w:rPr>
      </w:pPr>
      <w:r w:rsidRPr="00E276E1">
        <w:rPr>
          <w:rStyle w:val="Strong"/>
        </w:rPr>
        <w:t>bewijs</w:t>
      </w:r>
    </w:p>
    <w:p w:rsidR="359434AB" w:rsidP="007A3373" w:rsidRDefault="359434AB" w14:paraId="285764EE" w14:textId="77BCA38B">
      <w:pPr>
        <w:ind w:left="720" w:firstLine="720"/>
        <w:rPr>
          <w:lang w:val="nl"/>
        </w:rPr>
      </w:pPr>
      <w:r w:rsidRPr="6ADC8EB1">
        <w:rPr>
          <w:lang w:val="nl"/>
        </w:rPr>
        <w:t>Bewijs</w:t>
      </w:r>
      <w:r w:rsidRPr="6ADC8EB1" w:rsidR="753CA84B">
        <w:rPr>
          <w:lang w:val="nl"/>
        </w:rPr>
        <w:t xml:space="preserve"> van een credential</w:t>
      </w:r>
      <w:r w:rsidR="007A3373">
        <w:rPr>
          <w:lang w:val="nl"/>
        </w:rPr>
        <w:t>.</w:t>
      </w:r>
    </w:p>
    <w:p w:rsidRPr="00E276E1" w:rsidR="5091AE7F" w:rsidP="00E276E1" w:rsidRDefault="5091AE7F" w14:paraId="2C2C360B" w14:textId="563D7790">
      <w:pPr>
        <w:pStyle w:val="Bodytekst"/>
        <w:ind w:firstLine="720"/>
        <w:rPr>
          <w:rStyle w:val="Strong"/>
        </w:rPr>
      </w:pPr>
      <w:r w:rsidRPr="00E276E1">
        <w:rPr>
          <w:rStyle w:val="Strong"/>
        </w:rPr>
        <w:t>accreditatie</w:t>
      </w:r>
    </w:p>
    <w:p w:rsidR="5091AE7F" w:rsidP="007A3373" w:rsidRDefault="5091AE7F" w14:paraId="19AE6B2A" w14:textId="1ADAFFCA">
      <w:pPr>
        <w:ind w:left="720" w:firstLine="720"/>
        <w:rPr>
          <w:lang w:val="nl"/>
        </w:rPr>
      </w:pPr>
      <w:r w:rsidRPr="6ADC8EB1">
        <w:rPr>
          <w:lang w:val="nl"/>
        </w:rPr>
        <w:t>Kwaliteitsborg (accreditatie) van een organisatie</w:t>
      </w:r>
      <w:r w:rsidR="007A3373">
        <w:rPr>
          <w:lang w:val="nl"/>
        </w:rPr>
        <w:t>.</w:t>
      </w:r>
    </w:p>
    <w:p w:rsidRPr="00E276E1" w:rsidR="53206FCB" w:rsidP="00E276E1" w:rsidRDefault="53206FCB" w14:paraId="6064D53B" w14:textId="108D062B">
      <w:pPr>
        <w:pStyle w:val="Bodytekst"/>
        <w:ind w:firstLine="720"/>
        <w:rPr>
          <w:rStyle w:val="Strong"/>
        </w:rPr>
      </w:pPr>
      <w:proofErr w:type="spellStart"/>
      <w:r w:rsidRPr="00E276E1">
        <w:rPr>
          <w:rStyle w:val="Strong"/>
        </w:rPr>
        <w:t>geaccreditat</w:t>
      </w:r>
      <w:r w:rsidR="00863BD0">
        <w:rPr>
          <w:rStyle w:val="Strong"/>
        </w:rPr>
        <w:t>eerd</w:t>
      </w:r>
      <w:proofErr w:type="spellEnd"/>
    </w:p>
    <w:p w:rsidR="53206FCB" w:rsidP="007A3373" w:rsidRDefault="53206FCB" w14:paraId="1D12F6C4" w14:textId="39BE8424">
      <w:pPr>
        <w:ind w:left="720" w:firstLine="720"/>
        <w:rPr>
          <w:lang w:val="nl"/>
        </w:rPr>
      </w:pPr>
      <w:r w:rsidRPr="6ADC8EB1">
        <w:rPr>
          <w:lang w:val="nl"/>
        </w:rPr>
        <w:t>Accreditatie van een bewijs (v.b over de kwaliteit van het bewijs).</w:t>
      </w:r>
    </w:p>
    <w:p w:rsidRPr="00E276E1" w:rsidR="53206FCB" w:rsidP="00E276E1" w:rsidRDefault="53206FCB" w14:paraId="054580FD" w14:textId="39B0F829">
      <w:pPr>
        <w:pStyle w:val="Bodytekst"/>
        <w:ind w:firstLine="720"/>
        <w:rPr>
          <w:rStyle w:val="Strong"/>
        </w:rPr>
      </w:pPr>
      <w:r w:rsidRPr="00E276E1">
        <w:rPr>
          <w:rStyle w:val="Strong"/>
        </w:rPr>
        <w:t>wettelijkeidentifier</w:t>
      </w:r>
    </w:p>
    <w:p w:rsidR="53206FCB" w:rsidP="007A3373" w:rsidRDefault="53206FCB" w14:paraId="6993CA7C" w14:textId="02EE2BB6">
      <w:pPr>
        <w:ind w:left="1440"/>
        <w:rPr>
          <w:lang w:val="nl"/>
        </w:rPr>
      </w:pPr>
      <w:r w:rsidRPr="6ADC8EB1">
        <w:rPr>
          <w:lang w:val="nl"/>
        </w:rPr>
        <w:t>Een wettellijkeidentifier van een organisatie om aan te tonen dat het een erkende organisatie is.</w:t>
      </w:r>
    </w:p>
    <w:p w:rsidR="00E276E1" w:rsidP="6ADC8EB1" w:rsidRDefault="00E276E1" w14:paraId="41EA3C85" w14:textId="77777777">
      <w:pPr>
        <w:rPr>
          <w:lang w:val="nl"/>
        </w:rPr>
        <w:sectPr w:rsidR="00E276E1" w:rsidSect="00E276E1">
          <w:type w:val="continuous"/>
          <w:pgSz w:w="11906" w:h="16838" w:orient="portrait"/>
          <w:pgMar w:top="2410" w:right="1134" w:bottom="1418" w:left="1814" w:header="851" w:footer="709" w:gutter="0"/>
          <w:cols w:space="720"/>
        </w:sectPr>
      </w:pPr>
    </w:p>
    <w:p w:rsidR="6ADC8EB1" w:rsidP="6ADC8EB1" w:rsidRDefault="6ADC8EB1" w14:paraId="6061285C" w14:textId="10BE2657">
      <w:pPr>
        <w:rPr>
          <w:lang w:val="nl"/>
        </w:rPr>
      </w:pPr>
    </w:p>
    <w:p w:rsidR="6ADC8EB1" w:rsidP="6ADC8EB1" w:rsidRDefault="6ADC8EB1" w14:paraId="569C5D13" w14:textId="7411411E">
      <w:pPr>
        <w:rPr>
          <w:lang w:val="nl"/>
        </w:rPr>
        <w:sectPr w:rsidR="6ADC8EB1" w:rsidSect="00D87920">
          <w:type w:val="continuous"/>
          <w:pgSz w:w="11906" w:h="16838" w:orient="portrait"/>
          <w:pgMar w:top="2410" w:right="1134" w:bottom="1418" w:left="1814" w:header="851" w:footer="709" w:gutter="0"/>
          <w:cols w:space="720" w:num="2"/>
        </w:sectPr>
      </w:pPr>
    </w:p>
    <w:p w:rsidR="00322474" w:rsidP="00322474" w:rsidRDefault="00322474" w14:paraId="66F3CD7A" w14:textId="50A9F120">
      <w:pPr>
        <w:pStyle w:val="Normal6"/>
      </w:pPr>
      <w:r w:rsidRPr="004F6741">
        <w:t xml:space="preserve">Wanneer we het klassendiagram invullen met het voorbeeld van </w:t>
      </w:r>
      <w:r>
        <w:t>John</w:t>
      </w:r>
      <w:r w:rsidRPr="004F6741">
        <w:t>, komen we tot het volgend resultaat:</w:t>
      </w:r>
    </w:p>
    <w:p w:rsidR="006438D0" w:rsidP="00690DB1" w:rsidRDefault="006438D0" w14:paraId="4DA72409" w14:textId="3ED385C8">
      <w:pPr>
        <w:pStyle w:val="Normal6"/>
        <w:rPr>
          <w:highlight w:val="yellow"/>
        </w:rPr>
      </w:pPr>
      <w:r>
        <w:rPr>
          <w:noProof/>
          <w:color w:val="2B579A"/>
          <w:shd w:val="clear" w:color="auto" w:fill="E6E6E6"/>
        </w:rPr>
        <w:drawing>
          <wp:inline distT="0" distB="0" distL="0" distR="0" wp14:anchorId="200920F1" wp14:editId="430261E6">
            <wp:extent cx="5688330" cy="3204210"/>
            <wp:effectExtent l="0" t="0" r="762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688330" cy="3204210"/>
                    </a:xfrm>
                    <a:prstGeom prst="rect">
                      <a:avLst/>
                    </a:prstGeom>
                  </pic:spPr>
                </pic:pic>
              </a:graphicData>
            </a:graphic>
          </wp:inline>
        </w:drawing>
      </w:r>
    </w:p>
    <w:p w:rsidR="007A3373" w:rsidP="009C5058" w:rsidRDefault="007A3373" w14:paraId="0E413C8D" w14:textId="77777777">
      <w:pPr>
        <w:pStyle w:val="Normal6"/>
      </w:pPr>
    </w:p>
    <w:p w:rsidR="009C5058" w:rsidP="009C5058" w:rsidRDefault="009E23EF" w14:paraId="6103D96F" w14:textId="78592083">
      <w:pPr>
        <w:pStyle w:val="Normal6"/>
      </w:pPr>
      <w:r>
        <w:t>De storyline</w:t>
      </w:r>
      <w:r w:rsidR="009C5058">
        <w:t xml:space="preserve"> van John wordt nu uitgebreid.</w:t>
      </w:r>
    </w:p>
    <w:tbl>
      <w:tblPr>
        <w:tblStyle w:val="TableGrid"/>
        <w:tblW w:w="0" w:type="auto"/>
        <w:tblLook w:val="04A0" w:firstRow="1" w:lastRow="0" w:firstColumn="1" w:lastColumn="0" w:noHBand="0" w:noVBand="1"/>
      </w:tblPr>
      <w:tblGrid>
        <w:gridCol w:w="8948"/>
      </w:tblGrid>
      <w:tr w:rsidR="009E23EF" w:rsidTr="009E23EF" w14:paraId="7F3D9617" w14:textId="77777777">
        <w:tc>
          <w:tcPr>
            <w:tcW w:w="8948" w:type="dxa"/>
          </w:tcPr>
          <w:p w:rsidRPr="009E23EF" w:rsidR="009E23EF" w:rsidP="009E23EF" w:rsidRDefault="009E23EF" w14:paraId="6258AEFA" w14:textId="4C4986DD">
            <w:pPr>
              <w:pStyle w:val="Commentaar"/>
              <w:rPr>
                <w:lang w:val="nl-BE"/>
              </w:rPr>
            </w:pPr>
            <w:r w:rsidRPr="00612E53">
              <w:rPr>
                <w:lang w:val="nl-BE"/>
              </w:rPr>
              <w:t>John beweert dat hij een diploma heeft behaald van buitenlandse universiteit (ABC). Als HR, wil ik meer informatie weten over het bewijs van de diploma door te controleren wat hij heeft gestudeerd.</w:t>
            </w:r>
          </w:p>
        </w:tc>
      </w:tr>
    </w:tbl>
    <w:p w:rsidRPr="007D2B24" w:rsidR="009E23EF" w:rsidP="009C5058" w:rsidRDefault="009E23EF" w14:paraId="7EA7A4CF" w14:textId="77777777">
      <w:pPr>
        <w:pStyle w:val="Normal6"/>
      </w:pPr>
    </w:p>
    <w:p w:rsidR="00E276E1" w:rsidP="00690DB1" w:rsidRDefault="00E4323C" w14:paraId="7C52AF65" w14:textId="77777777">
      <w:pPr>
        <w:pStyle w:val="Normal6"/>
      </w:pPr>
      <w:r>
        <w:rPr>
          <w:noProof/>
        </w:rPr>
        <w:drawing>
          <wp:inline distT="0" distB="0" distL="0" distR="0" wp14:anchorId="37871A88" wp14:editId="7F16A743">
            <wp:extent cx="5676900" cy="3197772"/>
            <wp:effectExtent l="0" t="0" r="0" b="317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4"/>
                    <pic:cNvPicPr/>
                  </pic:nvPicPr>
                  <pic:blipFill>
                    <a:blip r:embed="rId62">
                      <a:extLst>
                        <a:ext uri="{96DAC541-7B7A-43D3-8B79-37D633B846F1}">
                          <asvg:svgBlip xmlns:asvg="http://schemas.microsoft.com/office/drawing/2016/SVG/main" r:embed="rId63"/>
                        </a:ext>
                      </a:extLst>
                    </a:blip>
                    <a:stretch>
                      <a:fillRect/>
                    </a:stretch>
                  </pic:blipFill>
                  <pic:spPr>
                    <a:xfrm>
                      <a:off x="0" y="0"/>
                      <a:ext cx="5682388" cy="3200864"/>
                    </a:xfrm>
                    <a:prstGeom prst="rect">
                      <a:avLst/>
                    </a:prstGeom>
                  </pic:spPr>
                </pic:pic>
              </a:graphicData>
            </a:graphic>
          </wp:inline>
        </w:drawing>
      </w:r>
    </w:p>
    <w:p w:rsidR="46CBEF22" w:rsidP="279C16BD" w:rsidRDefault="46CBEF22" w14:paraId="1BC5C46B" w14:textId="11FBA026">
      <w:pPr>
        <w:pStyle w:val="Normal6"/>
        <w:rPr>
          <w:b/>
          <w:bCs/>
        </w:rPr>
      </w:pPr>
      <w:r>
        <w:t xml:space="preserve">In deze storyline komt er 1 nieuw concept naar boven: </w:t>
      </w:r>
      <w:r w:rsidRPr="279C16BD">
        <w:rPr>
          <w:b/>
          <w:bCs/>
        </w:rPr>
        <w:t>Kwalificatie</w:t>
      </w:r>
      <w:r w:rsidR="007A3373">
        <w:rPr>
          <w:b/>
          <w:bCs/>
        </w:rPr>
        <w:t xml:space="preserve">. </w:t>
      </w:r>
      <w:r>
        <w:t xml:space="preserve">Er </w:t>
      </w:r>
      <w:r w:rsidR="624D454C">
        <w:t xml:space="preserve">is 1 </w:t>
      </w:r>
      <w:r>
        <w:t xml:space="preserve">nieuwe relatie boven gekomen: </w:t>
      </w:r>
      <w:r w:rsidRPr="5C5A1573">
        <w:rPr>
          <w:b/>
          <w:bCs/>
        </w:rPr>
        <w:t>geaccrediteerdeKwalificatie</w:t>
      </w:r>
      <w:r w:rsidR="00BC0262">
        <w:rPr>
          <w:b/>
          <w:bCs/>
        </w:rPr>
        <w:t>.</w:t>
      </w:r>
    </w:p>
    <w:p w:rsidR="02C2C3DB" w:rsidP="279C16BD" w:rsidRDefault="02C2C3DB" w14:paraId="59CBBF28" w14:textId="14BF8795">
      <w:pPr>
        <w:pStyle w:val="Normal6"/>
        <w:rPr>
          <w:b/>
          <w:bCs/>
          <w:i/>
          <w:iCs/>
        </w:rPr>
      </w:pPr>
      <w:r w:rsidRPr="279C16BD">
        <w:rPr>
          <w:b/>
          <w:bCs/>
          <w:i/>
          <w:iCs/>
        </w:rPr>
        <w:t xml:space="preserve">Let op! In het diagram wordt een pijl getrokken vanuit Kwalificatie -&gt;  LeerPrestataties/Assessments.... Dit </w:t>
      </w:r>
      <w:r w:rsidRPr="279C16BD" w:rsidR="73C39397">
        <w:rPr>
          <w:b/>
          <w:bCs/>
          <w:i/>
          <w:iCs/>
        </w:rPr>
        <w:t>wordt</w:t>
      </w:r>
      <w:r w:rsidRPr="279C16BD">
        <w:rPr>
          <w:b/>
          <w:bCs/>
          <w:i/>
          <w:iCs/>
        </w:rPr>
        <w:t xml:space="preserve"> </w:t>
      </w:r>
      <w:r w:rsidRPr="279C16BD" w:rsidR="03B76E3A">
        <w:rPr>
          <w:b/>
          <w:bCs/>
          <w:i/>
          <w:iCs/>
        </w:rPr>
        <w:t xml:space="preserve">gedaan </w:t>
      </w:r>
      <w:r w:rsidRPr="279C16BD">
        <w:rPr>
          <w:b/>
          <w:bCs/>
          <w:i/>
          <w:iCs/>
        </w:rPr>
        <w:t>om te verduidelijken</w:t>
      </w:r>
      <w:r w:rsidRPr="279C16BD" w:rsidR="3B0112A8">
        <w:rPr>
          <w:b/>
          <w:bCs/>
          <w:i/>
          <w:iCs/>
        </w:rPr>
        <w:t xml:space="preserve"> dat de inhoud van de “Kwalificatie” gaat over leer prestaties/assessments/etc.. Het </w:t>
      </w:r>
      <w:r w:rsidRPr="279C16BD" w:rsidR="12962EE5">
        <w:rPr>
          <w:b/>
          <w:bCs/>
          <w:i/>
          <w:iCs/>
        </w:rPr>
        <w:t xml:space="preserve">is </w:t>
      </w:r>
      <w:r w:rsidRPr="279C16BD" w:rsidR="3B0112A8">
        <w:rPr>
          <w:b/>
          <w:bCs/>
          <w:i/>
          <w:iCs/>
        </w:rPr>
        <w:t xml:space="preserve">niet om een relatie “gaatOver” te tekenen. </w:t>
      </w:r>
    </w:p>
    <w:p w:rsidR="007A3373" w:rsidP="00E276E1" w:rsidRDefault="007A3373" w14:paraId="391F5BC7" w14:textId="77777777">
      <w:pPr>
        <w:pStyle w:val="Bodytekst"/>
        <w:rPr>
          <w:rStyle w:val="Strong"/>
          <w:sz w:val="32"/>
          <w:szCs w:val="32"/>
        </w:rPr>
      </w:pPr>
    </w:p>
    <w:p w:rsidRPr="00E276E1" w:rsidR="13D6B195" w:rsidP="00E276E1" w:rsidRDefault="13D6B195" w14:paraId="0CE37DCC" w14:textId="5AF9B847">
      <w:pPr>
        <w:pStyle w:val="Bodytekst"/>
        <w:rPr>
          <w:rStyle w:val="Strong"/>
          <w:sz w:val="32"/>
          <w:szCs w:val="32"/>
        </w:rPr>
      </w:pPr>
      <w:proofErr w:type="spellStart"/>
      <w:r w:rsidRPr="00E276E1">
        <w:rPr>
          <w:rStyle w:val="Strong"/>
          <w:sz w:val="32"/>
          <w:szCs w:val="32"/>
        </w:rPr>
        <w:t>Concepten</w:t>
      </w:r>
      <w:proofErr w:type="spellEnd"/>
    </w:p>
    <w:p w:rsidRPr="00E276E1" w:rsidR="13D6B195" w:rsidP="00E276E1" w:rsidRDefault="13D6B195" w14:paraId="3AF50F7B" w14:textId="7DCFF04C">
      <w:pPr>
        <w:pStyle w:val="Bodytekst"/>
        <w:ind w:firstLine="720"/>
        <w:rPr>
          <w:rStyle w:val="Strong"/>
        </w:rPr>
      </w:pPr>
      <w:r w:rsidRPr="00E276E1">
        <w:rPr>
          <w:rStyle w:val="Strong"/>
        </w:rPr>
        <w:t>Kwalificatie</w:t>
      </w:r>
    </w:p>
    <w:p w:rsidR="13D6B195" w:rsidP="00E276E1" w:rsidRDefault="13D6B195" w14:paraId="2A37B18C" w14:textId="0B4DAAF6">
      <w:pPr>
        <w:pStyle w:val="Normal6"/>
        <w:ind w:left="1440"/>
      </w:pPr>
      <w:r w:rsidRPr="279C16BD">
        <w:rPr>
          <w:i/>
          <w:iCs/>
          <w:u w:val="single"/>
        </w:rPr>
        <w:t>Beschrijving</w:t>
      </w:r>
    </w:p>
    <w:p w:rsidR="13D6B195" w:rsidP="00E276E1" w:rsidRDefault="13D6B195" w14:paraId="34855F80" w14:textId="0056CF70">
      <w:pPr>
        <w:ind w:left="1440"/>
      </w:pPr>
      <w:r w:rsidRPr="279C16BD">
        <w:t>Een specificatie van een beoordelings- en validatieproces dat wordt verkregen wanneer een bevoegde autoriteit vaststelt dat een individu leeruitkomsten volgens bepaalde normen heeft bereikt.</w:t>
      </w:r>
    </w:p>
    <w:p w:rsidRPr="00E276E1" w:rsidR="13D6B195" w:rsidP="00E276E1" w:rsidRDefault="13D6B195" w14:paraId="5039188B" w14:textId="7C571466">
      <w:pPr>
        <w:pStyle w:val="Bodytekst"/>
        <w:rPr>
          <w:rStyle w:val="Strong"/>
          <w:sz w:val="32"/>
          <w:szCs w:val="32"/>
        </w:rPr>
      </w:pPr>
      <w:r w:rsidRPr="00E276E1">
        <w:rPr>
          <w:rStyle w:val="Strong"/>
          <w:sz w:val="32"/>
          <w:szCs w:val="32"/>
        </w:rPr>
        <w:t>Relaties</w:t>
      </w:r>
    </w:p>
    <w:p w:rsidRPr="00E276E1" w:rsidR="13D6B195" w:rsidP="00E276E1" w:rsidRDefault="13D6B195" w14:paraId="2FB07266" w14:textId="7943B3BF">
      <w:pPr>
        <w:pStyle w:val="Bodytekst"/>
        <w:ind w:firstLine="720"/>
        <w:rPr>
          <w:rStyle w:val="Strong"/>
        </w:rPr>
      </w:pPr>
      <w:r w:rsidRPr="00E276E1">
        <w:rPr>
          <w:rStyle w:val="Strong"/>
        </w:rPr>
        <w:t>geaccrediteerdeKwalificatie</w:t>
      </w:r>
    </w:p>
    <w:p w:rsidR="1D09BADE" w:rsidP="00E276E1" w:rsidRDefault="1D09BADE" w14:paraId="0F7C4555" w14:textId="6D55BA2B">
      <w:pPr>
        <w:pStyle w:val="Normal6"/>
        <w:ind w:left="720" w:firstLine="720"/>
      </w:pPr>
      <w:r>
        <w:t>De kwalificatie die is geaccrediteerd</w:t>
      </w:r>
      <w:r w:rsidR="00E276E1">
        <w:t>.</w:t>
      </w:r>
    </w:p>
    <w:p w:rsidR="00B02793" w:rsidP="00690DB1" w:rsidRDefault="00B02793" w14:paraId="23677EF8" w14:textId="77777777">
      <w:pPr>
        <w:pStyle w:val="Normal6"/>
      </w:pPr>
    </w:p>
    <w:p w:rsidRPr="0093654B" w:rsidR="00E4323C" w:rsidP="00690DB1" w:rsidRDefault="00E4323C" w14:paraId="104ED296" w14:textId="0EF9E233">
      <w:pPr>
        <w:pStyle w:val="Normal6"/>
      </w:pPr>
      <w:r w:rsidRPr="0093654B">
        <w:t>Toegepast op</w:t>
      </w:r>
      <w:r w:rsidRPr="0093654B" w:rsidR="00B5697F">
        <w:t xml:space="preserve"> de storyline van </w:t>
      </w:r>
      <w:r w:rsidRPr="0093654B">
        <w:t xml:space="preserve">John </w:t>
      </w:r>
      <w:r w:rsidRPr="0093654B" w:rsidR="0072487E">
        <w:t xml:space="preserve">komen we tot </w:t>
      </w:r>
      <w:r w:rsidRPr="0093654B" w:rsidR="00B13B99">
        <w:t xml:space="preserve">het </w:t>
      </w:r>
      <w:r w:rsidRPr="0093654B" w:rsidR="0072487E">
        <w:t>volgend klassendiagram:</w:t>
      </w:r>
    </w:p>
    <w:p w:rsidRPr="00F90EF5" w:rsidR="00E4323C" w:rsidP="00690DB1" w:rsidRDefault="00E4323C" w14:paraId="011DBF5C" w14:textId="646E591A">
      <w:pPr>
        <w:pStyle w:val="Normal6"/>
        <w:rPr>
          <w:highlight w:val="yellow"/>
        </w:rPr>
      </w:pPr>
      <w:r>
        <w:rPr>
          <w:noProof/>
          <w:color w:val="2B579A"/>
          <w:shd w:val="clear" w:color="auto" w:fill="E6E6E6"/>
        </w:rPr>
        <w:drawing>
          <wp:inline distT="0" distB="0" distL="0" distR="0" wp14:anchorId="785D230B" wp14:editId="1728BA79">
            <wp:extent cx="5688330" cy="3204210"/>
            <wp:effectExtent l="0" t="0" r="762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688330" cy="3204210"/>
                    </a:xfrm>
                    <a:prstGeom prst="rect">
                      <a:avLst/>
                    </a:prstGeom>
                  </pic:spPr>
                </pic:pic>
              </a:graphicData>
            </a:graphic>
          </wp:inline>
        </w:drawing>
      </w:r>
    </w:p>
    <w:p w:rsidR="00690DB1" w:rsidP="00690DB1" w:rsidRDefault="00690DB1" w14:paraId="00C2C0C9" w14:textId="77777777">
      <w:pPr>
        <w:pStyle w:val="Normal6"/>
      </w:pPr>
    </w:p>
    <w:p w:rsidR="005B53D3" w:rsidP="005B53D3" w:rsidRDefault="005B53D3" w14:paraId="397D7C58" w14:textId="4FCE6243">
      <w:pPr>
        <w:pStyle w:val="heading26"/>
        <w:numPr>
          <w:ilvl w:val="1"/>
          <w:numId w:val="10"/>
        </w:numPr>
      </w:pPr>
      <w:bookmarkStart w:name="_Toc130304292" w:id="21"/>
      <w:r>
        <w:t>Q&amp;A</w:t>
      </w:r>
      <w:bookmarkEnd w:id="21"/>
    </w:p>
    <w:p w:rsidRPr="00E23FD1" w:rsidR="00722447" w:rsidP="00690DB1" w:rsidRDefault="00722447" w14:paraId="27AE6E08" w14:textId="3D0BF67D">
      <w:pPr>
        <w:pStyle w:val="Normal6"/>
      </w:pPr>
      <w:r w:rsidRPr="00E23FD1">
        <w:rPr>
          <w:b/>
          <w:bCs/>
        </w:rPr>
        <w:t>Vraag</w:t>
      </w:r>
      <w:r w:rsidRPr="00E23FD1">
        <w:t xml:space="preserve">: </w:t>
      </w:r>
      <w:r w:rsidRPr="00E23FD1" w:rsidR="003D4802">
        <w:t xml:space="preserve">Bestaat er een </w:t>
      </w:r>
      <w:r w:rsidRPr="00E23FD1" w:rsidR="007B1741">
        <w:t xml:space="preserve">relatie </w:t>
      </w:r>
      <w:r w:rsidRPr="00E23FD1" w:rsidR="003D4802">
        <w:t>tussen Bewijs en Accredi</w:t>
      </w:r>
      <w:r w:rsidRPr="00E23FD1" w:rsidR="00A4587C">
        <w:t>tatie in het voortraject</w:t>
      </w:r>
      <w:r w:rsidRPr="00E23FD1" w:rsidR="00285D87">
        <w:t xml:space="preserve"> of is dit een toevoeging t.o.v. het voortraject?</w:t>
      </w:r>
    </w:p>
    <w:p w:rsidRPr="00E23FD1" w:rsidR="00A4587C" w:rsidP="00690DB1" w:rsidRDefault="00A4587C" w14:paraId="53F3354C" w14:textId="5260C6BB">
      <w:pPr>
        <w:pStyle w:val="Normal6"/>
      </w:pPr>
      <w:r w:rsidRPr="00E23FD1">
        <w:rPr>
          <w:b/>
          <w:bCs/>
        </w:rPr>
        <w:t>Antwoord</w:t>
      </w:r>
      <w:r w:rsidRPr="00E23FD1">
        <w:t xml:space="preserve">: </w:t>
      </w:r>
      <w:r w:rsidRPr="00E23FD1" w:rsidR="00285D87">
        <w:t xml:space="preserve">Dit is een toevoeging t.o.v. het voortraject. </w:t>
      </w:r>
      <w:r w:rsidRPr="00E23FD1">
        <w:t>D</w:t>
      </w:r>
      <w:r w:rsidRPr="00E23FD1" w:rsidR="00ED759A">
        <w:t xml:space="preserve">it kan ook teruggevonden worden in </w:t>
      </w:r>
      <w:r w:rsidRPr="00E23FD1">
        <w:t>ELMv3</w:t>
      </w:r>
      <w:r w:rsidRPr="00E23FD1" w:rsidR="00ED759A">
        <w:t xml:space="preserve"> (reelease maart/april).</w:t>
      </w:r>
    </w:p>
    <w:p w:rsidRPr="005F7B96" w:rsidR="00A4587C" w:rsidP="00690DB1" w:rsidRDefault="002D79CE" w14:paraId="7E0BB80D" w14:textId="0D74C3AF">
      <w:pPr>
        <w:pStyle w:val="Normal6"/>
      </w:pPr>
      <w:r w:rsidRPr="00E23FD1">
        <w:rPr>
          <w:b/>
          <w:bCs/>
        </w:rPr>
        <w:t>Vraag</w:t>
      </w:r>
      <w:r w:rsidRPr="005F7B96">
        <w:t xml:space="preserve">: </w:t>
      </w:r>
      <w:r w:rsidRPr="005F7B96" w:rsidR="144647C2">
        <w:t>I</w:t>
      </w:r>
      <w:r w:rsidRPr="005F7B96">
        <w:t>s een erkende opleidingsverstrekker hetzelfde als een erkende universiteit?</w:t>
      </w:r>
    </w:p>
    <w:p w:rsidRPr="00E23FD1" w:rsidR="002D79CE" w:rsidP="00690DB1" w:rsidRDefault="002D79CE" w14:paraId="13E4DB38" w14:textId="1C9CB7D1">
      <w:pPr>
        <w:pStyle w:val="Normal6"/>
      </w:pPr>
      <w:r w:rsidRPr="005F7B96">
        <w:rPr>
          <w:b/>
          <w:bCs/>
        </w:rPr>
        <w:t>Antwoord</w:t>
      </w:r>
      <w:r w:rsidRPr="005F7B96" w:rsidR="00A74729">
        <w:t xml:space="preserve">: </w:t>
      </w:r>
      <w:r w:rsidRPr="005F7B96" w:rsidR="7CF5FCF2">
        <w:t>J</w:t>
      </w:r>
      <w:r w:rsidRPr="005F7B96" w:rsidR="00A74729">
        <w:t>a, dat</w:t>
      </w:r>
      <w:r w:rsidRPr="00E23FD1" w:rsidR="00A74729">
        <w:t xml:space="preserve"> klopt.</w:t>
      </w:r>
    </w:p>
    <w:p w:rsidRPr="00E23FD1" w:rsidR="00BF2812" w:rsidP="00690DB1" w:rsidRDefault="00BF2812" w14:paraId="45905139" w14:textId="72A02945">
      <w:pPr>
        <w:pStyle w:val="Normal6"/>
      </w:pPr>
      <w:r w:rsidRPr="00E23FD1">
        <w:rPr>
          <w:b/>
          <w:bCs/>
        </w:rPr>
        <w:t>Vraag</w:t>
      </w:r>
      <w:r w:rsidRPr="00E23FD1">
        <w:t xml:space="preserve">: Kan gelijk </w:t>
      </w:r>
      <w:r w:rsidRPr="00E23FD1" w:rsidR="00A25953">
        <w:t>welke organisatie een Bewijs accrediteren?</w:t>
      </w:r>
    </w:p>
    <w:p w:rsidR="00A74729" w:rsidP="00690DB1" w:rsidRDefault="00A25953" w14:paraId="2EF49768" w14:textId="0B0E24D3">
      <w:pPr>
        <w:pStyle w:val="Normal6"/>
      </w:pPr>
      <w:r w:rsidRPr="00E23FD1">
        <w:rPr>
          <w:b/>
          <w:bCs/>
        </w:rPr>
        <w:t>Antwoord</w:t>
      </w:r>
      <w:r w:rsidRPr="00E23FD1">
        <w:t>: Er bestaat een lijst van instanties (buiten de overheid) die het recht hebben om te accrediteren.</w:t>
      </w:r>
      <w:r w:rsidRPr="00E23FD1" w:rsidR="008E3F5E">
        <w:t xml:space="preserve"> Dit is een veronderstelling.</w:t>
      </w:r>
    </w:p>
    <w:p w:rsidR="6BF42B6E" w:rsidP="16868243" w:rsidRDefault="6BF42B6E" w14:paraId="3505AB31" w14:textId="17EC6FC8">
      <w:pPr>
        <w:pStyle w:val="Normal6"/>
      </w:pPr>
      <w:r w:rsidRPr="7B639FD9">
        <w:rPr>
          <w:b/>
        </w:rPr>
        <w:t xml:space="preserve">Vraag: </w:t>
      </w:r>
      <w:r>
        <w:t>Wat met timing rond de implementatie?</w:t>
      </w:r>
    </w:p>
    <w:p w:rsidR="6BF42B6E" w:rsidP="3F1F9980" w:rsidRDefault="6BF42B6E" w14:paraId="39D157C1" w14:textId="29B5E5B0">
      <w:pPr>
        <w:pStyle w:val="Normal6"/>
      </w:pPr>
      <w:r w:rsidRPr="7B639FD9">
        <w:rPr>
          <w:b/>
        </w:rPr>
        <w:t xml:space="preserve">Antwoord: </w:t>
      </w:r>
      <w:r>
        <w:t>Dit traject behandelt enkel het datamodel</w:t>
      </w:r>
      <w:r w:rsidR="4141FE5D">
        <w:t xml:space="preserve"> rond leercredentials</w:t>
      </w:r>
      <w:r>
        <w:t xml:space="preserve">. De timing rond implementatie van dit datamodel is een vervolgtraject. </w:t>
      </w:r>
      <w:r w:rsidR="4F57830C">
        <w:t xml:space="preserve">Iedereen kan het model vrij hergebruiken en implementeren. </w:t>
      </w:r>
      <w:r>
        <w:t xml:space="preserve">Het is </w:t>
      </w:r>
      <w:r w:rsidR="171558E9">
        <w:t>op dit moment</w:t>
      </w:r>
      <w:r>
        <w:t xml:space="preserve"> de bedoeling om </w:t>
      </w:r>
      <w:r w:rsidR="61085521">
        <w:t xml:space="preserve">aanvullend op bestaande systemen </w:t>
      </w:r>
      <w:r w:rsidR="5154857C">
        <w:t>de</w:t>
      </w:r>
      <w:r w:rsidR="61085521">
        <w:t xml:space="preserve"> interoperabiliteit te verhogen.</w:t>
      </w:r>
    </w:p>
    <w:p w:rsidR="00E23FD1" w:rsidP="00690DB1" w:rsidRDefault="00E23FD1" w14:paraId="34F29172" w14:textId="05A3A906">
      <w:pPr>
        <w:pStyle w:val="Normal6"/>
        <w:rPr>
          <w:highlight w:val="yellow"/>
        </w:rPr>
      </w:pPr>
    </w:p>
    <w:p w:rsidR="0093654B" w:rsidP="00690DB1" w:rsidRDefault="0093654B" w14:paraId="699D08B1" w14:textId="77777777">
      <w:pPr>
        <w:pStyle w:val="Normal6"/>
      </w:pPr>
    </w:p>
    <w:p w:rsidR="005F7DE5" w:rsidP="005F7DE5" w:rsidRDefault="00DE6764" w14:paraId="5A485633" w14:textId="5CF945FE">
      <w:pPr>
        <w:pStyle w:val="heading26"/>
        <w:numPr>
          <w:ilvl w:val="1"/>
          <w:numId w:val="10"/>
        </w:numPr>
      </w:pPr>
      <w:bookmarkStart w:name="_Toc130304293" w:id="22"/>
      <w:r>
        <w:t>Conclusies</w:t>
      </w:r>
      <w:bookmarkEnd w:id="22"/>
    </w:p>
    <w:p w:rsidRPr="00BB337D" w:rsidR="00BB337D" w:rsidP="00BB337D" w:rsidRDefault="00BB337D" w14:paraId="11349A88" w14:textId="52B60F6F">
      <w:pPr>
        <w:pStyle w:val="Normal6"/>
      </w:pPr>
      <w:r>
        <w:t>De volgende conclusies kunnen getrokken worden na het samenstellen van he</w:t>
      </w:r>
      <w:r w:rsidR="001164EB">
        <w:t>t</w:t>
      </w:r>
      <w:r>
        <w:t xml:space="preserve"> sneuvelmodel:</w:t>
      </w:r>
    </w:p>
    <w:p w:rsidR="006F5071" w:rsidP="00163BF5" w:rsidRDefault="00461A0E" w14:paraId="2E4FE475" w14:textId="54F4E6DE">
      <w:pPr>
        <w:pStyle w:val="Normal6"/>
      </w:pPr>
      <w:r>
        <w:rPr>
          <w:noProof/>
          <w:color w:val="2B579A"/>
          <w:shd w:val="clear" w:color="auto" w:fill="E6E6E6"/>
        </w:rPr>
        <w:drawing>
          <wp:inline distT="0" distB="0" distL="0" distR="0" wp14:anchorId="5249B9AD" wp14:editId="7DD0764A">
            <wp:extent cx="3920906" cy="2208628"/>
            <wp:effectExtent l="0" t="0" r="3810" b="127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923176" cy="2209907"/>
                    </a:xfrm>
                    <a:prstGeom prst="rect">
                      <a:avLst/>
                    </a:prstGeom>
                  </pic:spPr>
                </pic:pic>
              </a:graphicData>
            </a:graphic>
          </wp:inline>
        </w:drawing>
      </w:r>
    </w:p>
    <w:p w:rsidRPr="00CB301A" w:rsidR="00211A96" w:rsidP="00163BF5" w:rsidRDefault="00211A96" w14:paraId="230BDD7A" w14:textId="77777777">
      <w:pPr>
        <w:pStyle w:val="Normal6"/>
        <w:rPr>
          <w:highlight w:val="magenta"/>
        </w:rPr>
      </w:pPr>
    </w:p>
    <w:p w:rsidR="000E1732" w:rsidP="5E37808E" w:rsidRDefault="1D8DDEE4" w14:paraId="00000141" w14:textId="77777777">
      <w:pPr>
        <w:pStyle w:val="heading16"/>
        <w:numPr>
          <w:ilvl w:val="0"/>
          <w:numId w:val="10"/>
        </w:numPr>
        <w:pBdr>
          <w:top w:val="nil"/>
          <w:left w:val="nil"/>
          <w:bottom w:val="nil"/>
          <w:right w:val="nil"/>
          <w:between w:val="nil"/>
        </w:pBdr>
        <w:spacing w:line="432" w:lineRule="auto"/>
      </w:pPr>
      <w:bookmarkStart w:name="_Toc128467886" w:id="23"/>
      <w:bookmarkStart w:name="_Toc130304294" w:id="24"/>
      <w:bookmarkEnd w:id="11"/>
      <w:r>
        <w:t>Volgende Stappen</w:t>
      </w:r>
      <w:bookmarkEnd w:id="23"/>
      <w:bookmarkEnd w:id="24"/>
    </w:p>
    <w:p w:rsidR="000E1732" w:rsidRDefault="000C5527" w14:paraId="00000142" w14:textId="77777777">
      <w:pPr>
        <w:pStyle w:val="Normal6"/>
      </w:pPr>
      <w:r>
        <w:t>Op onderstaande slide kan men een overzicht terugvinden van wat de volgende stappen zijn na de business werkgroep.</w:t>
      </w:r>
    </w:p>
    <w:p w:rsidR="00420073" w:rsidRDefault="00461A0E" w14:paraId="3275A6B1" w14:textId="3DE67226">
      <w:pPr>
        <w:pStyle w:val="Normal6"/>
      </w:pPr>
      <w:r>
        <w:rPr>
          <w:noProof/>
          <w:color w:val="2B579A"/>
          <w:shd w:val="clear" w:color="auto" w:fill="E6E6E6"/>
        </w:rPr>
        <w:drawing>
          <wp:inline distT="0" distB="0" distL="0" distR="0" wp14:anchorId="6455AC74" wp14:editId="30DE463F">
            <wp:extent cx="4552950" cy="2564656"/>
            <wp:effectExtent l="0" t="0" r="0" b="762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558000" cy="2567501"/>
                    </a:xfrm>
                    <a:prstGeom prst="rect">
                      <a:avLst/>
                    </a:prstGeom>
                  </pic:spPr>
                </pic:pic>
              </a:graphicData>
            </a:graphic>
          </wp:inline>
        </w:drawing>
      </w:r>
    </w:p>
    <w:p w:rsidR="000E1732" w:rsidRDefault="000C5527" w14:paraId="00000145" w14:textId="77777777">
      <w:pPr>
        <w:pStyle w:val="Normal6"/>
      </w:pPr>
      <w:r>
        <w:t>De tijdlijn voor beide OSLO en VLACO kan geraadpleegd worden op volgende slides:</w:t>
      </w:r>
    </w:p>
    <w:p w:rsidR="0059329B" w:rsidRDefault="007A2564" w14:paraId="05298AB1" w14:textId="34F0F267">
      <w:pPr>
        <w:pStyle w:val="Normal6"/>
      </w:pPr>
      <w:r>
        <w:rPr>
          <w:noProof/>
        </w:rPr>
        <w:drawing>
          <wp:inline distT="0" distB="0" distL="0" distR="0" wp14:anchorId="7A2A6D92" wp14:editId="7384DD35">
            <wp:extent cx="5704111" cy="3213100"/>
            <wp:effectExtent l="0" t="0" r="0" b="635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08713" cy="3215693"/>
                    </a:xfrm>
                    <a:prstGeom prst="rect">
                      <a:avLst/>
                    </a:prstGeom>
                  </pic:spPr>
                </pic:pic>
              </a:graphicData>
            </a:graphic>
          </wp:inline>
        </w:drawing>
      </w:r>
    </w:p>
    <w:p w:rsidR="002C76D8" w:rsidP="5E37808E" w:rsidRDefault="002C76D8" w14:paraId="7304B924" w14:textId="77777777">
      <w:pPr>
        <w:pStyle w:val="Normal6"/>
        <w:rPr>
          <w:b/>
          <w:bCs/>
        </w:rPr>
      </w:pPr>
    </w:p>
    <w:p w:rsidR="000E1732" w:rsidP="000C5527" w:rsidRDefault="000F2F74" w14:paraId="0000014C" w14:textId="37706FD4">
      <w:pPr>
        <w:pStyle w:val="heading26"/>
        <w:numPr>
          <w:ilvl w:val="1"/>
          <w:numId w:val="10"/>
        </w:numPr>
      </w:pPr>
      <w:bookmarkStart w:name="_Toc130304295" w:id="25"/>
      <w:r>
        <w:t xml:space="preserve">UML conform </w:t>
      </w:r>
      <w:r w:rsidR="70658CDA">
        <w:t>datamodel</w:t>
      </w:r>
      <w:bookmarkEnd w:id="25"/>
    </w:p>
    <w:p w:rsidRPr="005F7B96" w:rsidR="000E1732" w:rsidRDefault="1D8DDEE4" w14:paraId="0000014D" w14:textId="4B410473">
      <w:pPr>
        <w:pStyle w:val="Normal6"/>
      </w:pPr>
      <w:r w:rsidRPr="005F7B96">
        <w:t xml:space="preserve">Als volgende stap wordt </w:t>
      </w:r>
      <w:r w:rsidRPr="005F7B96" w:rsidR="000F2F74">
        <w:t xml:space="preserve">het sneuvelmodel omgezet in een UML conform </w:t>
      </w:r>
      <w:r w:rsidRPr="005F7B96" w:rsidR="02B21D3C">
        <w:t>datamodel</w:t>
      </w:r>
      <w:r w:rsidRPr="005F7B96" w:rsidR="008D0294">
        <w:t xml:space="preserve"> (het voortraject, bestaande datamodellen en feedback indachtig)</w:t>
      </w:r>
      <w:r w:rsidRPr="005F7B96">
        <w:t xml:space="preserve">. Er wordt </w:t>
      </w:r>
      <w:r w:rsidRPr="005F7B96" w:rsidR="00254396">
        <w:t>dieper in gegaan</w:t>
      </w:r>
      <w:r w:rsidRPr="005F7B96" w:rsidR="006329DD">
        <w:t xml:space="preserve"> op de</w:t>
      </w:r>
      <w:r w:rsidRPr="005F7B96">
        <w:t xml:space="preserve"> verschillende klassen en attributen</w:t>
      </w:r>
      <w:r w:rsidRPr="005F7B96" w:rsidR="006329DD">
        <w:t>, associaties en kardinaliteiten</w:t>
      </w:r>
      <w:r w:rsidRPr="005F7B96">
        <w:t>.</w:t>
      </w:r>
    </w:p>
    <w:p w:rsidR="000E1732" w:rsidRDefault="000C5527" w14:paraId="0000014E" w14:textId="4656E7F4">
      <w:pPr>
        <w:pStyle w:val="Normal6"/>
      </w:pPr>
      <w:r w:rsidRPr="005F7B96">
        <w:t xml:space="preserve">Het </w:t>
      </w:r>
      <w:r w:rsidRPr="005F7B96" w:rsidR="00F77C27">
        <w:t xml:space="preserve">UML </w:t>
      </w:r>
      <w:r w:rsidRPr="005F7B96">
        <w:t xml:space="preserve">model zal de basis vormen voor de discussies in de </w:t>
      </w:r>
      <w:r w:rsidRPr="00A319D3">
        <w:t>volgend</w:t>
      </w:r>
      <w:r w:rsidRPr="00A319D3" w:rsidR="00480F58">
        <w:t>e</w:t>
      </w:r>
      <w:r w:rsidRPr="005F7B96">
        <w:t xml:space="preserve"> thematische </w:t>
      </w:r>
      <w:r>
        <w:t>werkgroep</w:t>
      </w:r>
      <w:r w:rsidRPr="005F7B96">
        <w:t>.</w:t>
      </w:r>
      <w:r>
        <w:t xml:space="preserve"> </w:t>
      </w:r>
    </w:p>
    <w:p w:rsidR="000E1732" w:rsidP="000C5527" w:rsidRDefault="1D8DDEE4" w14:paraId="00000150" w14:textId="163D61BA">
      <w:pPr>
        <w:pStyle w:val="heading26"/>
        <w:numPr>
          <w:ilvl w:val="1"/>
          <w:numId w:val="10"/>
        </w:numPr>
      </w:pPr>
      <w:bookmarkStart w:name="_Toc128467888" w:id="26"/>
      <w:bookmarkStart w:name="_Toc130304296" w:id="27"/>
      <w:r>
        <w:t>Volgende werkgroep</w:t>
      </w:r>
      <w:bookmarkEnd w:id="26"/>
      <w:bookmarkEnd w:id="27"/>
    </w:p>
    <w:p w:rsidR="50F66F1D" w:rsidP="32B24671" w:rsidRDefault="50F66F1D" w14:paraId="08F17A15" w14:textId="377CE7C5">
      <w:pPr>
        <w:pStyle w:val="Normal6"/>
      </w:pPr>
      <w:r>
        <w:t xml:space="preserve">In samenspraak is besloten om de thematische werkgroep 2 over te slaan, zodat we de </w:t>
      </w:r>
      <w:r w:rsidR="4163FFCE">
        <w:t>officiële release van ELMv3 (waarop het traject gebaseeerd is) kunnen afwachten. Zo zijn we zeker dat eventuele aanpassingen of uitbreidingen</w:t>
      </w:r>
      <w:r w:rsidR="2AEBBF03">
        <w:t xml:space="preserve"> van dit traject gealigneerd zijn met deze Europese standaard.</w:t>
      </w:r>
    </w:p>
    <w:p w:rsidR="000E1732" w:rsidRDefault="1D8DDEE4" w14:paraId="00000151" w14:textId="4564C7EF">
      <w:pPr>
        <w:pStyle w:val="Normal6"/>
        <w:spacing w:before="60" w:after="60"/>
      </w:pPr>
      <w:r>
        <w:t xml:space="preserve">Indien u graag zou willen deelnemen aan de </w:t>
      </w:r>
      <w:r w:rsidR="009815C1">
        <w:t xml:space="preserve">volgende </w:t>
      </w:r>
      <w:r>
        <w:t xml:space="preserve">werkgroep, kan u via de onderstaande link een overzicht van de workshops terugvinden en u ook zo inschrijven. </w:t>
      </w:r>
      <w:r w:rsidRPr="005F7B96">
        <w:t xml:space="preserve">De </w:t>
      </w:r>
      <w:r w:rsidRPr="005F7B96" w:rsidR="009C131A">
        <w:t>volgende</w:t>
      </w:r>
      <w:r w:rsidRPr="005F7B96">
        <w:t xml:space="preserve"> thematische werkgroep zal plaatsvinden op </w:t>
      </w:r>
      <w:r w:rsidRPr="005F7B96" w:rsidR="005F7B96">
        <w:t>donderdag</w:t>
      </w:r>
      <w:r w:rsidRPr="005F7B96">
        <w:t xml:space="preserve"> </w:t>
      </w:r>
      <w:r w:rsidRPr="005F7B96" w:rsidR="00306F67">
        <w:t>2</w:t>
      </w:r>
      <w:r w:rsidRPr="005F7B96" w:rsidR="005F7B96">
        <w:t>0</w:t>
      </w:r>
      <w:r w:rsidRPr="005F7B96">
        <w:t xml:space="preserve"> </w:t>
      </w:r>
      <w:r w:rsidRPr="005F7B96" w:rsidR="005F7B96">
        <w:t>april</w:t>
      </w:r>
      <w:r w:rsidRPr="005F7B96">
        <w:t xml:space="preserve"> om 13u00 via Microsoft Teams.</w:t>
      </w:r>
      <w:r>
        <w:t xml:space="preserve"> </w:t>
      </w:r>
      <w:r w:rsidRPr="00556D41">
        <w:rPr>
          <w:b/>
          <w:bCs/>
        </w:rPr>
        <w:t xml:space="preserve">Inschrijven kan </w:t>
      </w:r>
      <w:hyperlink r:id="rId72">
        <w:r w:rsidRPr="00556D41">
          <w:rPr>
            <w:rStyle w:val="Hyperlink"/>
            <w:b/>
            <w:bCs/>
          </w:rPr>
          <w:t>hier</w:t>
        </w:r>
      </w:hyperlink>
      <w:r w:rsidRPr="00556D41">
        <w:rPr>
          <w:b/>
          <w:bCs/>
        </w:rPr>
        <w:t>.</w:t>
      </w:r>
      <w:r>
        <w:t xml:space="preserve">  </w:t>
      </w:r>
    </w:p>
    <w:p w:rsidR="00A54C3F" w:rsidRDefault="00A54C3F" w14:paraId="02F336C6" w14:textId="77777777">
      <w:pPr>
        <w:pStyle w:val="Normal6"/>
        <w:spacing w:before="60" w:after="60"/>
      </w:pPr>
    </w:p>
    <w:p w:rsidR="000E1732" w:rsidP="000C5527" w:rsidRDefault="006329DD" w14:paraId="00000153" w14:textId="2960038C">
      <w:pPr>
        <w:pStyle w:val="heading26"/>
        <w:numPr>
          <w:ilvl w:val="1"/>
          <w:numId w:val="10"/>
        </w:numPr>
      </w:pPr>
      <w:bookmarkStart w:name="_Toc130304297" w:id="28"/>
      <w:r>
        <w:t>Feedback &amp; samenwerking</w:t>
      </w:r>
      <w:bookmarkEnd w:id="28"/>
    </w:p>
    <w:p w:rsidR="000E1732" w:rsidRDefault="000C5527" w14:paraId="00000154" w14:textId="3B81C43B">
      <w:pPr>
        <w:pStyle w:val="Normal6"/>
      </w:pPr>
      <w:r>
        <w:t xml:space="preserve">Feedback kan bezorgd worden aan het </w:t>
      </w:r>
      <w:r w:rsidRPr="00A54C3F">
        <w:rPr>
          <w:b/>
          <w:bCs/>
        </w:rPr>
        <w:t>kernteam</w:t>
      </w:r>
      <w:r>
        <w:t xml:space="preserve"> via volgende e-mailadressen:</w:t>
      </w:r>
    </w:p>
    <w:p w:rsidRPr="00082D00" w:rsidR="00082D00" w:rsidP="000C5527" w:rsidRDefault="00BD5423" w14:paraId="582904EE" w14:textId="4125E747">
      <w:pPr>
        <w:pStyle w:val="Normal6"/>
        <w:numPr>
          <w:ilvl w:val="0"/>
          <w:numId w:val="17"/>
        </w:numPr>
        <w:spacing w:after="0"/>
        <w:rPr>
          <w:color w:val="1155CC"/>
          <w:u w:val="single"/>
        </w:rPr>
      </w:pPr>
      <w:hyperlink r:id="rId73">
        <w:r w:rsidRPr="5E37808E" w:rsidR="3CEACAF8">
          <w:rPr>
            <w:color w:val="1155CC"/>
            <w:u w:val="single"/>
          </w:rPr>
          <w:t>digitaal.vlaanderen@vlaanderen.be</w:t>
        </w:r>
      </w:hyperlink>
    </w:p>
    <w:p w:rsidRPr="00082D00" w:rsidR="00082D00" w:rsidP="000C5527" w:rsidRDefault="00BD5423" w14:paraId="38AEFCA6" w14:textId="662653F3">
      <w:pPr>
        <w:pStyle w:val="Normal6"/>
        <w:numPr>
          <w:ilvl w:val="0"/>
          <w:numId w:val="17"/>
        </w:numPr>
        <w:spacing w:after="0"/>
        <w:rPr>
          <w:color w:val="1155CC"/>
          <w:u w:val="single"/>
        </w:rPr>
      </w:pPr>
      <w:hyperlink r:id="rId74">
        <w:r w:rsidRPr="5E37808E" w:rsidR="3CEACAF8">
          <w:rPr>
            <w:color w:val="1155CC"/>
            <w:u w:val="single"/>
          </w:rPr>
          <w:t>eveline.vlassenroot@vlaanderen.be</w:t>
        </w:r>
      </w:hyperlink>
    </w:p>
    <w:p w:rsidRPr="00082D00" w:rsidR="00082D00" w:rsidP="000C5527" w:rsidRDefault="00BD5423" w14:paraId="2C1F2C25" w14:textId="676F8437">
      <w:pPr>
        <w:pStyle w:val="Normal6"/>
        <w:numPr>
          <w:ilvl w:val="0"/>
          <w:numId w:val="17"/>
        </w:numPr>
        <w:spacing w:after="0"/>
        <w:rPr>
          <w:color w:val="1155CC"/>
          <w:u w:val="single"/>
        </w:rPr>
      </w:pPr>
      <w:hyperlink r:id="rId75">
        <w:r w:rsidRPr="5E37808E" w:rsidR="3CEACAF8">
          <w:rPr>
            <w:color w:val="1155CC"/>
            <w:u w:val="single"/>
          </w:rPr>
          <w:t>ben.demeester@ugent.be</w:t>
        </w:r>
      </w:hyperlink>
    </w:p>
    <w:p w:rsidR="00082D00" w:rsidP="000C5527" w:rsidRDefault="00BD5423" w14:paraId="42ED57FD" w14:textId="5239CFE7">
      <w:pPr>
        <w:pStyle w:val="Normal6"/>
        <w:numPr>
          <w:ilvl w:val="0"/>
          <w:numId w:val="17"/>
        </w:numPr>
        <w:spacing w:after="0"/>
        <w:rPr>
          <w:color w:val="1155CC"/>
          <w:u w:val="single"/>
        </w:rPr>
      </w:pPr>
      <w:hyperlink w:history="1" r:id="rId76">
        <w:r w:rsidRPr="00C56CA7" w:rsidR="006329DD">
          <w:rPr>
            <w:color w:val="1155CC"/>
            <w:u w:val="single"/>
          </w:rPr>
          <w:t>liesbeth.meeus@imec.be</w:t>
        </w:r>
      </w:hyperlink>
    </w:p>
    <w:p w:rsidR="006329DD" w:rsidP="006329DD" w:rsidRDefault="006329DD" w14:paraId="26E3FC74" w14:textId="77777777">
      <w:pPr>
        <w:pStyle w:val="Normal6"/>
        <w:spacing w:after="0"/>
        <w:rPr>
          <w:color w:val="1155CC"/>
          <w:u w:val="single"/>
        </w:rPr>
      </w:pPr>
    </w:p>
    <w:p w:rsidR="00A54C3F" w:rsidP="00F5155E" w:rsidRDefault="00A54C3F" w14:paraId="5776893B" w14:textId="77777777">
      <w:pPr>
        <w:pStyle w:val="Normal6"/>
      </w:pPr>
    </w:p>
    <w:p w:rsidR="008B4168" w:rsidP="00F5155E" w:rsidRDefault="008B4168" w14:paraId="34DB0A8B" w14:textId="77777777">
      <w:pPr>
        <w:pStyle w:val="Normal6"/>
        <w:sectPr w:rsidR="008B4168" w:rsidSect="007B3914">
          <w:type w:val="continuous"/>
          <w:pgSz w:w="11906" w:h="16838" w:orient="portrait"/>
          <w:pgMar w:top="2410" w:right="1134" w:bottom="1418" w:left="1814" w:header="851" w:footer="709" w:gutter="0"/>
          <w:cols w:space="720"/>
        </w:sectPr>
      </w:pPr>
    </w:p>
    <w:p w:rsidR="00F5155E" w:rsidP="00F5155E" w:rsidRDefault="00F5155E" w14:paraId="368EF254" w14:textId="797B6DE1">
      <w:pPr>
        <w:pStyle w:val="Normal6"/>
      </w:pPr>
      <w:r w:rsidRPr="00F5155E">
        <w:t xml:space="preserve">Feedback/input kan gegeven worden via </w:t>
      </w:r>
      <w:r w:rsidRPr="00F5155E">
        <w:rPr>
          <w:b/>
          <w:bCs/>
        </w:rPr>
        <w:t>GitHub</w:t>
      </w:r>
      <w:r w:rsidR="00853A36">
        <w:t>, door het aanmaken van een issue</w:t>
      </w:r>
      <w:r w:rsidR="00A54C3F">
        <w:t>:</w:t>
      </w:r>
    </w:p>
    <w:p w:rsidRPr="00F5155E" w:rsidR="008B4168" w:rsidP="00F5155E" w:rsidRDefault="7408DDF0" w14:paraId="5F3568D5" w14:textId="67372C0C">
      <w:pPr>
        <w:pStyle w:val="Normal6"/>
        <w:rPr>
          <w:color w:val="1155CC"/>
          <w:u w:val="single"/>
        </w:rPr>
      </w:pPr>
      <w:r w:rsidRPr="4398ED37">
        <w:rPr>
          <w:color w:val="1155CC"/>
          <w:u w:val="single"/>
        </w:rPr>
        <w:t>Https</w:t>
      </w:r>
      <w:r w:rsidRPr="00F5155E" w:rsidR="008B4168">
        <w:rPr>
          <w:color w:val="1155CC"/>
          <w:u w:val="single"/>
        </w:rPr>
        <w:t>://github.com/Informatievlaanderen/OSLOthema-Leercredential</w:t>
      </w:r>
    </w:p>
    <w:p w:rsidRPr="00F5155E" w:rsidR="00F5155E" w:rsidP="00F5155E" w:rsidRDefault="008B4168" w14:paraId="26AD48EE" w14:textId="18EE9EDB">
      <w:pPr>
        <w:pStyle w:val="Normal6"/>
        <w:rPr>
          <w:color w:val="1155CC"/>
          <w:u w:val="single"/>
        </w:rPr>
      </w:pPr>
      <w:r w:rsidRPr="00FA18B0">
        <w:rPr>
          <w:noProof/>
          <w:color w:val="2B579A"/>
          <w:shd w:val="clear" w:color="auto" w:fill="E6E6E6"/>
        </w:rPr>
        <w:drawing>
          <wp:inline distT="0" distB="0" distL="0" distR="0" wp14:anchorId="51567C6F" wp14:editId="7DF091FA">
            <wp:extent cx="1577413" cy="548455"/>
            <wp:effectExtent l="0" t="0" r="3810" b="4445"/>
            <wp:docPr id="1692" name="Picture 1692"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692" name="Google Shape;1692;g118f7106d3a_0_226" descr="Logo&#10;&#10;Description automatically generated with low confidence"/>
                    <pic:cNvPicPr preferRelativeResize="0"/>
                  </pic:nvPicPr>
                  <pic:blipFill rotWithShape="1">
                    <a:blip r:embed="rId77">
                      <a:alphaModFix/>
                    </a:blip>
                    <a:srcRect/>
                    <a:stretch/>
                  </pic:blipFill>
                  <pic:spPr>
                    <a:xfrm>
                      <a:off x="0" y="0"/>
                      <a:ext cx="1577413" cy="548455"/>
                    </a:xfrm>
                    <a:prstGeom prst="rect">
                      <a:avLst/>
                    </a:prstGeom>
                    <a:noFill/>
                    <a:ln>
                      <a:noFill/>
                    </a:ln>
                  </pic:spPr>
                </pic:pic>
              </a:graphicData>
            </a:graphic>
          </wp:inline>
        </w:drawing>
      </w:r>
    </w:p>
    <w:p w:rsidR="008B4168" w:rsidP="00A54C3F" w:rsidRDefault="008B4168" w14:paraId="111D13FE" w14:textId="77777777">
      <w:pPr>
        <w:pStyle w:val="Normal6"/>
        <w:jc w:val="left"/>
        <w:sectPr w:rsidR="008B4168" w:rsidSect="008B4168">
          <w:type w:val="continuous"/>
          <w:pgSz w:w="11906" w:h="16838" w:orient="portrait"/>
          <w:pgMar w:top="2410" w:right="1134" w:bottom="1418" w:left="1814" w:header="851" w:footer="709" w:gutter="0"/>
          <w:cols w:space="720" w:num="2"/>
        </w:sectPr>
      </w:pPr>
    </w:p>
    <w:p w:rsidR="000E1732" w:rsidP="00A54C3F" w:rsidRDefault="000E1732" w14:paraId="00000159" w14:textId="5A9949F6">
      <w:pPr>
        <w:pStyle w:val="Normal6"/>
        <w:jc w:val="left"/>
      </w:pPr>
    </w:p>
    <w:sectPr w:rsidR="000E1732" w:rsidSect="008B4168">
      <w:type w:val="continuous"/>
      <w:pgSz w:w="11906" w:h="16838" w:orient="portrait"/>
      <w:pgMar w:top="2410" w:right="1134" w:bottom="1418" w:left="1814" w:header="851" w:footer="709" w:gutter="0"/>
      <w:cols w:space="720" w:num="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5D64" w:rsidRDefault="00CA5D64" w14:paraId="49CC6490" w14:textId="77777777">
      <w:pPr>
        <w:spacing w:after="0" w:line="240" w:lineRule="auto"/>
      </w:pPr>
      <w:r>
        <w:separator/>
      </w:r>
    </w:p>
  </w:endnote>
  <w:endnote w:type="continuationSeparator" w:id="0">
    <w:p w:rsidR="00CA5D64" w:rsidRDefault="00CA5D64" w14:paraId="08EBE4AD" w14:textId="77777777">
      <w:pPr>
        <w:spacing w:after="0" w:line="240" w:lineRule="auto"/>
      </w:pPr>
      <w:r>
        <w:continuationSeparator/>
      </w:r>
    </w:p>
  </w:endnote>
  <w:endnote w:type="continuationNotice" w:id="1">
    <w:p w:rsidR="00CA5D64" w:rsidRDefault="00CA5D64" w14:paraId="78FDFF3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Proxima Nova">
    <w:altName w:val="Tahom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landers Art Serif">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Unicode MS">
    <w:panose1 w:val="020B0604020202020204"/>
    <w:charset w:val="00"/>
    <w:family w:val="roman"/>
    <w:pitch w:val="variable"/>
    <w:sig w:usb0="00000003" w:usb1="00000000" w:usb2="00000000" w:usb3="00000000" w:csb0="00000001" w:csb1="00000000"/>
  </w:font>
  <w:font w:name="Lucida Sans">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5527" w:rsidRDefault="000C5527" w14:paraId="3290AC9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1732" w:rsidP="5E37808E" w:rsidRDefault="000C5527" w14:paraId="0000016B" w14:textId="1758344E">
    <w:pPr>
      <w:pStyle w:val="Normal6"/>
      <w:pBdr>
        <w:top w:val="nil"/>
        <w:left w:val="nil"/>
        <w:bottom w:val="nil"/>
        <w:right w:val="nil"/>
        <w:between w:val="nil"/>
      </w:pBdr>
      <w:tabs>
        <w:tab w:val="right" w:pos="9923"/>
      </w:tabs>
      <w:spacing w:line="240" w:lineRule="auto"/>
      <w:jc w:val="right"/>
      <w:rPr>
        <w:color w:val="373636"/>
        <w:sz w:val="16"/>
        <w:szCs w:val="16"/>
      </w:rPr>
    </w:pPr>
    <w:r w:rsidRPr="5E37808E">
      <w:rPr>
        <w:color w:val="373636" w:themeColor="accent2"/>
        <w:sz w:val="16"/>
        <w:szCs w:val="16"/>
        <w:shd w:val="clear" w:color="auto" w:fill="E6E6E6"/>
      </w:rPr>
      <w:fldChar w:fldCharType="begin"/>
    </w:r>
    <w:r w:rsidRPr="5E37808E">
      <w:rPr>
        <w:color w:val="373636" w:themeColor="accent2"/>
        <w:sz w:val="16"/>
        <w:szCs w:val="16"/>
      </w:rPr>
      <w:instrText>PAGE</w:instrText>
    </w:r>
    <w:r w:rsidRPr="5E37808E">
      <w:rPr>
        <w:color w:val="373636" w:themeColor="accent2"/>
        <w:sz w:val="16"/>
        <w:szCs w:val="16"/>
        <w:shd w:val="clear" w:color="auto" w:fill="E6E6E6"/>
      </w:rPr>
      <w:fldChar w:fldCharType="separate"/>
    </w:r>
    <w:r w:rsidRPr="5E37808E" w:rsidR="5E37808E">
      <w:rPr>
        <w:color w:val="373636" w:themeColor="accent2"/>
        <w:sz w:val="16"/>
        <w:szCs w:val="16"/>
      </w:rPr>
      <w:t>3</w:t>
    </w:r>
    <w:r w:rsidRPr="5E37808E">
      <w:rPr>
        <w:color w:val="373636" w:themeColor="accent2"/>
        <w:sz w:val="16"/>
        <w:szCs w:val="16"/>
        <w:shd w:val="clear" w:color="auto" w:fill="E6E6E6"/>
      </w:rPr>
      <w:fldChar w:fldCharType="end"/>
    </w:r>
  </w:p>
  <w:p w:rsidR="000E1732" w:rsidP="5E37808E" w:rsidRDefault="000E1732" w14:paraId="0000016C" w14:textId="77777777">
    <w:pPr>
      <w:pStyle w:val="Normal6"/>
      <w:pBdr>
        <w:top w:val="nil"/>
        <w:left w:val="nil"/>
        <w:bottom w:val="nil"/>
        <w:right w:val="nil"/>
        <w:between w:val="nil"/>
      </w:pBdr>
      <w:tabs>
        <w:tab w:val="right" w:pos="9923"/>
      </w:tabs>
      <w:spacing w:line="240" w:lineRule="auto"/>
      <w:rPr>
        <w:color w:val="373636"/>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E1732" w:rsidP="5E37808E" w:rsidRDefault="000C5527" w14:paraId="0000016D" w14:textId="77777777">
    <w:pPr>
      <w:pStyle w:val="Normal6"/>
      <w:pBdr>
        <w:top w:val="nil"/>
        <w:left w:val="nil"/>
        <w:bottom w:val="nil"/>
        <w:right w:val="nil"/>
        <w:between w:val="nil"/>
      </w:pBdr>
      <w:tabs>
        <w:tab w:val="right" w:pos="9923"/>
      </w:tabs>
      <w:spacing w:line="240" w:lineRule="auto"/>
      <w:rPr>
        <w:color w:val="373636"/>
        <w:sz w:val="16"/>
        <w:szCs w:val="16"/>
      </w:rPr>
    </w:pPr>
    <w:r>
      <w:rPr>
        <w:color w:val="373636"/>
        <w:sz w:val="16"/>
        <w:szCs w:val="16"/>
      </w:rPr>
      <w:tab/>
    </w:r>
    <w:r>
      <w:rPr>
        <w:noProof/>
        <w:color w:val="2B579A"/>
        <w:shd w:val="clear" w:color="auto" w:fill="E6E6E6"/>
      </w:rPr>
      <w:drawing>
        <wp:anchor distT="0" distB="0" distL="0" distR="0" simplePos="0" relativeHeight="251658243" behindDoc="1" locked="0" layoutInCell="1" hidden="0" allowOverlap="1" wp14:anchorId="5379E231" wp14:editId="07777777">
          <wp:simplePos x="0" y="0"/>
          <wp:positionH relativeFrom="column">
            <wp:posOffset>-431790</wp:posOffset>
          </wp:positionH>
          <wp:positionV relativeFrom="paragraph">
            <wp:posOffset>63835</wp:posOffset>
          </wp:positionV>
          <wp:extent cx="1170000" cy="540000"/>
          <wp:effectExtent l="0" t="0" r="0" b="0"/>
          <wp:wrapNone/>
          <wp:docPr id="65" name="Picture 6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170000" cy="540000"/>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1732" w:rsidP="5E37808E" w:rsidRDefault="5E37808E" w14:paraId="0000016E" w14:textId="77777777">
    <w:pPr>
      <w:pStyle w:val="Normal6"/>
      <w:pBdr>
        <w:top w:val="nil"/>
        <w:left w:val="nil"/>
        <w:bottom w:val="nil"/>
        <w:right w:val="nil"/>
        <w:between w:val="nil"/>
      </w:pBdr>
      <w:tabs>
        <w:tab w:val="right" w:pos="9923"/>
      </w:tabs>
      <w:spacing w:line="240" w:lineRule="auto"/>
      <w:rPr>
        <w:color w:val="373636"/>
        <w:sz w:val="16"/>
        <w:szCs w:val="16"/>
      </w:rPr>
    </w:pPr>
    <w:r w:rsidRPr="5E37808E">
      <w:rPr>
        <w:b/>
        <w:bCs/>
        <w:color w:val="373636" w:themeColor="accent2"/>
        <w:sz w:val="16"/>
        <w:szCs w:val="16"/>
      </w:rPr>
      <w:t>////////////////////////////////////////////////////////////////////////////////////////////////////////////////////////////////////////////////</w:t>
    </w:r>
  </w:p>
  <w:p w:rsidR="000E1732" w:rsidP="5E37808E" w:rsidRDefault="000E1732" w14:paraId="0000016F" w14:textId="77777777">
    <w:pPr>
      <w:pStyle w:val="Normal6"/>
      <w:pBdr>
        <w:top w:val="nil"/>
        <w:left w:val="nil"/>
        <w:bottom w:val="nil"/>
        <w:right w:val="nil"/>
        <w:between w:val="nil"/>
      </w:pBdr>
      <w:tabs>
        <w:tab w:val="right" w:pos="9923"/>
      </w:tabs>
      <w:spacing w:line="240" w:lineRule="auto"/>
      <w:rPr>
        <w:color w:val="373636"/>
        <w:sz w:val="16"/>
        <w:szCs w:val="16"/>
      </w:rPr>
    </w:pPr>
  </w:p>
  <w:p w:rsidR="000E1732" w:rsidP="5E37808E" w:rsidRDefault="5E37808E" w14:paraId="00000170" w14:textId="77777777">
    <w:pPr>
      <w:pStyle w:val="Normal6"/>
      <w:pBdr>
        <w:top w:val="nil"/>
        <w:left w:val="nil"/>
        <w:bottom w:val="nil"/>
        <w:right w:val="nil"/>
        <w:between w:val="nil"/>
      </w:pBdr>
      <w:tabs>
        <w:tab w:val="right" w:pos="9923"/>
      </w:tabs>
      <w:spacing w:line="240" w:lineRule="auto"/>
      <w:rPr>
        <w:color w:val="373636"/>
        <w:sz w:val="16"/>
        <w:szCs w:val="16"/>
      </w:rPr>
    </w:pPr>
    <w:r w:rsidRPr="5E37808E">
      <w:rPr>
        <w:color w:val="373636" w:themeColor="accent2"/>
        <w:sz w:val="16"/>
        <w:szCs w:val="16"/>
      </w:rPr>
      <w:t xml:space="preserve">/Titel document/ </w:t>
    </w:r>
    <w:r w:rsidRPr="5E37808E">
      <w:rPr>
        <w:b/>
        <w:bCs/>
        <w:color w:val="373636" w:themeColor="accent2"/>
        <w:sz w:val="16"/>
        <w:szCs w:val="16"/>
      </w:rPr>
      <w:t>///</w:t>
    </w:r>
    <w:r w:rsidRPr="5E37808E">
      <w:rPr>
        <w:color w:val="373636" w:themeColor="accent2"/>
        <w:sz w:val="16"/>
        <w:szCs w:val="16"/>
      </w:rPr>
      <w:t xml:space="preserve"> 26.10.21</w:t>
    </w:r>
    <w:r w:rsidR="000C5527">
      <w:tab/>
    </w:r>
    <w:r w:rsidRPr="5E37808E" w:rsidR="000C5527">
      <w:rPr>
        <w:color w:val="373636" w:themeColor="accent2"/>
        <w:sz w:val="16"/>
        <w:szCs w:val="16"/>
        <w:shd w:val="clear" w:color="auto" w:fill="E6E6E6"/>
      </w:rPr>
      <w:fldChar w:fldCharType="begin"/>
    </w:r>
    <w:r w:rsidRPr="5E37808E" w:rsidR="000C5527">
      <w:rPr>
        <w:color w:val="373636" w:themeColor="accent2"/>
        <w:sz w:val="16"/>
        <w:szCs w:val="16"/>
      </w:rPr>
      <w:instrText>PAGE</w:instrText>
    </w:r>
    <w:r w:rsidR="00BD5423">
      <w:rPr>
        <w:color w:val="373636" w:themeColor="accent2"/>
        <w:sz w:val="16"/>
        <w:szCs w:val="16"/>
        <w:shd w:val="clear" w:color="auto" w:fill="E6E6E6"/>
      </w:rPr>
      <w:fldChar w:fldCharType="separate"/>
    </w:r>
    <w:r w:rsidRPr="5E37808E" w:rsidR="000C5527">
      <w:rPr>
        <w:color w:val="373636" w:themeColor="accent2"/>
        <w:sz w:val="16"/>
        <w:szCs w:val="16"/>
        <w:shd w:val="clear" w:color="auto" w:fill="E6E6E6"/>
      </w:rPr>
      <w:fldChar w:fldCharType="end"/>
    </w:r>
    <w:r w:rsidRPr="5E37808E">
      <w:rPr>
        <w:color w:val="373636" w:themeColor="accent2"/>
        <w:sz w:val="16"/>
        <w:szCs w:val="16"/>
      </w:rPr>
      <w:t xml:space="preserve"> </w:t>
    </w:r>
    <w:r w:rsidRPr="5E37808E">
      <w:rPr>
        <w:b/>
        <w:bCs/>
        <w:color w:val="373636" w:themeColor="accent2"/>
        <w:sz w:val="16"/>
        <w:szCs w:val="16"/>
      </w:rPr>
      <w:t>///</w:t>
    </w:r>
    <w:r w:rsidRPr="5E37808E">
      <w:rPr>
        <w:color w:val="373636" w:themeColor="accent2"/>
        <w:sz w:val="16"/>
        <w:szCs w:val="16"/>
      </w:rPr>
      <w:t xml:space="preserve"> </w:t>
    </w:r>
    <w:r w:rsidRPr="5E37808E" w:rsidR="000C5527">
      <w:rPr>
        <w:color w:val="373636" w:themeColor="accent2"/>
        <w:sz w:val="16"/>
        <w:szCs w:val="16"/>
        <w:shd w:val="clear" w:color="auto" w:fill="E6E6E6"/>
      </w:rPr>
      <w:fldChar w:fldCharType="begin"/>
    </w:r>
    <w:r w:rsidRPr="5E37808E" w:rsidR="000C5527">
      <w:rPr>
        <w:color w:val="373636" w:themeColor="accent2"/>
        <w:sz w:val="16"/>
        <w:szCs w:val="16"/>
      </w:rPr>
      <w:instrText>NUMPAGES</w:instrText>
    </w:r>
    <w:r w:rsidR="00BD5423">
      <w:rPr>
        <w:color w:val="373636" w:themeColor="accent2"/>
        <w:sz w:val="16"/>
        <w:szCs w:val="16"/>
        <w:shd w:val="clear" w:color="auto" w:fill="E6E6E6"/>
      </w:rPr>
      <w:fldChar w:fldCharType="separate"/>
    </w:r>
    <w:r w:rsidRPr="5E37808E" w:rsidR="000C5527">
      <w:rPr>
        <w:color w:val="373636" w:themeColor="accent2"/>
        <w:sz w:val="16"/>
        <w:szCs w:val="16"/>
        <w:shd w:val="clear" w:color="auto" w:fill="E6E6E6"/>
      </w:rPr>
      <w:fldChar w:fldCharType="end"/>
    </w:r>
  </w:p>
  <w:p w:rsidR="000E1732" w:rsidP="5E37808E" w:rsidRDefault="000E1732" w14:paraId="00000171" w14:textId="77777777">
    <w:pPr>
      <w:pStyle w:val="Normal6"/>
      <w:pBdr>
        <w:top w:val="nil"/>
        <w:left w:val="nil"/>
        <w:bottom w:val="nil"/>
        <w:right w:val="nil"/>
        <w:between w:val="nil"/>
      </w:pBdr>
      <w:tabs>
        <w:tab w:val="right" w:pos="9923"/>
      </w:tabs>
      <w:spacing w:line="240" w:lineRule="auto"/>
      <w:rPr>
        <w:color w:val="373636"/>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5D64" w:rsidRDefault="00CA5D64" w14:paraId="26315A62" w14:textId="77777777">
      <w:pPr>
        <w:spacing w:after="0" w:line="240" w:lineRule="auto"/>
      </w:pPr>
      <w:r>
        <w:separator/>
      </w:r>
    </w:p>
  </w:footnote>
  <w:footnote w:type="continuationSeparator" w:id="0">
    <w:p w:rsidR="00CA5D64" w:rsidRDefault="00CA5D64" w14:paraId="1B55DEDB" w14:textId="77777777">
      <w:pPr>
        <w:spacing w:after="0" w:line="240" w:lineRule="auto"/>
      </w:pPr>
      <w:r>
        <w:continuationSeparator/>
      </w:r>
    </w:p>
  </w:footnote>
  <w:footnote w:type="continuationNotice" w:id="1">
    <w:p w:rsidR="00CA5D64" w:rsidRDefault="00CA5D64" w14:paraId="3CDA051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1732" w:rsidP="5E37808E" w:rsidRDefault="5E37808E" w14:paraId="00000169" w14:textId="77777777">
    <w:pPr>
      <w:pStyle w:val="Normal6"/>
      <w:pBdr>
        <w:top w:val="nil"/>
        <w:left w:val="nil"/>
        <w:bottom w:val="nil"/>
        <w:right w:val="nil"/>
        <w:between w:val="nil"/>
      </w:pBdr>
      <w:tabs>
        <w:tab w:val="right" w:pos="9923"/>
      </w:tabs>
      <w:rPr>
        <w:i/>
        <w:iCs/>
        <w:color w:val="0070C0"/>
        <w:sz w:val="32"/>
        <w:szCs w:val="32"/>
      </w:rPr>
    </w:pPr>
    <w:r w:rsidRPr="5E37808E">
      <w:rPr>
        <w:b/>
        <w:bCs/>
        <w:color w:val="373636" w:themeColor="accent2"/>
        <w:sz w:val="32"/>
        <w:szCs w:val="32"/>
      </w:rPr>
      <w:t>Digitaal</w:t>
    </w:r>
    <w:r w:rsidRPr="5E37808E">
      <w:rPr>
        <w:color w:val="373636" w:themeColor="accent2"/>
        <w:sz w:val="32"/>
        <w:szCs w:val="32"/>
      </w:rPr>
      <w:t xml:space="preserve"> Vlaanderen </w:t>
    </w:r>
    <w:r w:rsidRPr="5E37808E">
      <w:rPr>
        <w:b/>
        <w:bCs/>
        <w:color w:val="FFF200" w:themeColor="accent1"/>
        <w:sz w:val="32"/>
        <w:szCs w:val="32"/>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1732" w:rsidP="5E37808E" w:rsidRDefault="5E37808E" w14:paraId="00000168" w14:textId="77777777">
    <w:pPr>
      <w:pStyle w:val="Normal6"/>
      <w:pBdr>
        <w:top w:val="nil"/>
        <w:left w:val="nil"/>
        <w:bottom w:val="nil"/>
        <w:right w:val="nil"/>
        <w:between w:val="nil"/>
      </w:pBdr>
      <w:tabs>
        <w:tab w:val="right" w:pos="9923"/>
      </w:tabs>
      <w:rPr>
        <w:i/>
        <w:iCs/>
        <w:color w:val="0070C0"/>
        <w:sz w:val="32"/>
        <w:szCs w:val="32"/>
      </w:rPr>
    </w:pPr>
    <w:r w:rsidRPr="5E37808E">
      <w:rPr>
        <w:b/>
        <w:bCs/>
        <w:color w:val="373636" w:themeColor="accent2"/>
        <w:sz w:val="32"/>
        <w:szCs w:val="32"/>
      </w:rPr>
      <w:t>Digitaal</w:t>
    </w:r>
    <w:r w:rsidRPr="5E37808E">
      <w:rPr>
        <w:color w:val="373636" w:themeColor="accent2"/>
        <w:sz w:val="32"/>
        <w:szCs w:val="32"/>
      </w:rPr>
      <w:t xml:space="preserve"> </w:t>
    </w:r>
    <w:r w:rsidRPr="5E37808E">
      <w:rPr>
        <w:color w:val="373636" w:themeColor="accent2"/>
        <w:sz w:val="32"/>
        <w:szCs w:val="32"/>
      </w:rPr>
      <w:t xml:space="preserve">Vlaanderen </w:t>
    </w:r>
    <w:r w:rsidRPr="5E37808E">
      <w:rPr>
        <w:b/>
        <w:bCs/>
        <w:color w:val="FFF200" w:themeColor="accent1"/>
        <w:sz w:val="32"/>
        <w:szCs w:val="32"/>
      </w:rPr>
      <w:t>///</w:t>
    </w:r>
    <w:r w:rsidR="000C5527">
      <w:tab/>
    </w:r>
    <w:r w:rsidRPr="5E37808E">
      <w:rPr>
        <w:color w:val="373636" w:themeColor="accent2"/>
        <w:sz w:val="32"/>
        <w:szCs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E1732" w:rsidP="5E37808E" w:rsidRDefault="000C5527" w14:paraId="00000166" w14:textId="77777777">
    <w:pPr>
      <w:pStyle w:val="Normal6"/>
      <w:pBdr>
        <w:top w:val="nil"/>
        <w:left w:val="nil"/>
        <w:bottom w:val="nil"/>
        <w:right w:val="nil"/>
        <w:between w:val="nil"/>
      </w:pBdr>
      <w:tabs>
        <w:tab w:val="right" w:pos="9923"/>
      </w:tabs>
      <w:rPr>
        <w:b/>
        <w:bCs/>
        <w:smallCaps/>
        <w:sz w:val="72"/>
        <w:szCs w:val="72"/>
      </w:rPr>
    </w:pPr>
    <w:r>
      <w:rPr>
        <w:noProof/>
        <w:color w:val="373636"/>
        <w:sz w:val="32"/>
        <w:szCs w:val="32"/>
        <w:shd w:val="clear" w:color="auto" w:fill="E6E6E6"/>
      </w:rPr>
      <w:drawing>
        <wp:anchor distT="0" distB="0" distL="114300" distR="114300" simplePos="0" relativeHeight="251658242" behindDoc="0" locked="0" layoutInCell="1" hidden="0" allowOverlap="1" wp14:anchorId="46972CEF" wp14:editId="07777777">
          <wp:simplePos x="0" y="0"/>
          <wp:positionH relativeFrom="page">
            <wp:posOffset>720090</wp:posOffset>
          </wp:positionH>
          <wp:positionV relativeFrom="page">
            <wp:posOffset>457200</wp:posOffset>
          </wp:positionV>
          <wp:extent cx="1527048" cy="429768"/>
          <wp:effectExtent l="0" t="0" r="0" b="0"/>
          <wp:wrapNone/>
          <wp:docPr id="76" name="Picture 7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527048" cy="429768"/>
                  </a:xfrm>
                  <a:prstGeom prst="rect">
                    <a:avLst/>
                  </a:prstGeom>
                  <a:ln/>
                </pic:spPr>
              </pic:pic>
            </a:graphicData>
          </a:graphic>
        </wp:anchor>
      </w:drawing>
    </w:r>
    <w:r>
      <w:rPr>
        <w:color w:val="373636"/>
        <w:sz w:val="32"/>
        <w:szCs w:val="32"/>
      </w:rPr>
      <w:tab/>
    </w:r>
    <w:r>
      <w:rPr>
        <w:noProof/>
        <w:color w:val="2B579A"/>
        <w:shd w:val="clear" w:color="auto" w:fill="E6E6E6"/>
      </w:rPr>
      <mc:AlternateContent>
        <mc:Choice Requires="wps">
          <w:drawing>
            <wp:anchor distT="0" distB="0" distL="0" distR="0" simplePos="0" relativeHeight="251658240" behindDoc="1" locked="0" layoutInCell="1" hidden="0" allowOverlap="1" wp14:anchorId="7C43BC4F" wp14:editId="07777777">
              <wp:simplePos x="0" y="0"/>
              <wp:positionH relativeFrom="column">
                <wp:posOffset>-723899</wp:posOffset>
              </wp:positionH>
              <wp:positionV relativeFrom="paragraph">
                <wp:posOffset>4356100</wp:posOffset>
              </wp:positionV>
              <wp:extent cx="7857490" cy="5760720"/>
              <wp:effectExtent l="0" t="0" r="0" b="0"/>
              <wp:wrapNone/>
              <wp:docPr id="64" name="Rectangle 64"/>
              <wp:cNvGraphicFramePr/>
              <a:graphic xmlns:a="http://schemas.openxmlformats.org/drawingml/2006/main">
                <a:graphicData uri="http://schemas.microsoft.com/office/word/2010/wordprocessingShape">
                  <wps:wsp>
                    <wps:cNvSpPr/>
                    <wps:spPr>
                      <a:xfrm>
                        <a:off x="1455355" y="937740"/>
                        <a:ext cx="7781290" cy="5684520"/>
                      </a:xfrm>
                      <a:prstGeom prst="rect">
                        <a:avLst/>
                      </a:prstGeom>
                      <a:solidFill>
                        <a:schemeClr val="accent1"/>
                      </a:solidFill>
                      <a:ln>
                        <a:noFill/>
                      </a:ln>
                      <a:effectLst>
                        <a:outerShdw dist="28398" dir="3806097" algn="ctr" rotWithShape="0">
                          <a:srgbClr val="7F7900">
                            <a:alpha val="47058"/>
                          </a:srgbClr>
                        </a:outerShdw>
                      </a:effectLst>
                    </wps:spPr>
                    <wps:txbx>
                      <w:txbxContent>
                        <w:p w:rsidR="000E1732" w:rsidRDefault="000E1732" w14:paraId="672A6659" w14:textId="77777777">
                          <w:pPr>
                            <w:pStyle w:val="Normal6"/>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Rectangle 64" style="position:absolute;left:0;text-align:left;margin-left:-57pt;margin-top:343pt;width:618.7pt;height:453.6pt;z-index:-251658240;visibility:visible;mso-wrap-style:square;mso-wrap-distance-left:0;mso-wrap-distance-top:0;mso-wrap-distance-right:0;mso-wrap-distance-bottom:0;mso-position-horizontal:absolute;mso-position-horizontal-relative:text;mso-position-vertical:absolute;mso-position-vertical-relative:text;v-text-anchor:middle" o:spid="_x0000_s1026" fillcolor="#fff200 [3204]" stroked="f" w14:anchorId="7C43BC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">
              <v:shadow on="t" color="#7f7900" opacity="30839f" offset="1pt"/>
              <v:textbox inset="2.53958mm,2.53958mm,2.53958mm,2.53958mm">
                <w:txbxContent>
                  <w:p w:rsidR="000E1732" w:rsidRDefault="000E1732" w14:paraId="672A6659" w14:textId="77777777">
                    <w:pPr>
                      <w:pStyle w:val="Normal6"/>
                      <w:spacing w:after="0" w:line="240" w:lineRule="auto"/>
                      <w:jc w:val="left"/>
                      <w:textDirection w:val="btLr"/>
                    </w:pPr>
                  </w:p>
                </w:txbxContent>
              </v:textbox>
            </v:rect>
          </w:pict>
        </mc:Fallback>
      </mc:AlternateContent>
    </w:r>
    <w:r>
      <w:rPr>
        <w:noProof/>
        <w:color w:val="2B579A"/>
        <w:shd w:val="clear" w:color="auto" w:fill="E6E6E6"/>
      </w:rPr>
      <mc:AlternateContent>
        <mc:Choice Requires="wps">
          <w:drawing>
            <wp:anchor distT="0" distB="0" distL="114300" distR="114300" simplePos="0" relativeHeight="251658241" behindDoc="1" locked="0" layoutInCell="1" hidden="0" allowOverlap="1" wp14:anchorId="45C9391E" wp14:editId="07777777">
              <wp:simplePos x="0" y="0"/>
              <wp:positionH relativeFrom="column">
                <wp:posOffset>-825499</wp:posOffset>
              </wp:positionH>
              <wp:positionV relativeFrom="paragraph">
                <wp:posOffset>2120900</wp:posOffset>
              </wp:positionV>
              <wp:extent cx="7745095" cy="2326640"/>
              <wp:effectExtent l="0" t="0" r="0" b="0"/>
              <wp:wrapNone/>
              <wp:docPr id="63" name="Right Triangle 63"/>
              <wp:cNvGraphicFramePr/>
              <a:graphic xmlns:a="http://schemas.openxmlformats.org/drawingml/2006/main">
                <a:graphicData uri="http://schemas.microsoft.com/office/word/2010/wordprocessingShape">
                  <wps:wsp>
                    <wps:cNvSpPr/>
                    <wps:spPr>
                      <a:xfrm flipH="1">
                        <a:off x="1511553" y="2654780"/>
                        <a:ext cx="7668895" cy="2250440"/>
                      </a:xfrm>
                      <a:prstGeom prst="rtTriangle">
                        <a:avLst/>
                      </a:prstGeom>
                      <a:solidFill>
                        <a:schemeClr val="accent1"/>
                      </a:solidFill>
                      <a:ln>
                        <a:noFill/>
                      </a:ln>
                    </wps:spPr>
                    <wps:txbx>
                      <w:txbxContent>
                        <w:p w:rsidR="000E1732" w:rsidRDefault="000E1732" w14:paraId="5DAB6C7B" w14:textId="77777777">
                          <w:pPr>
                            <w:pStyle w:val="Normal6"/>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id="_x0000_t6" coordsize="21600,21600" o:spt="6" path="m,l,21600r21600,xe" w14:anchorId="45C9391E">
              <v:stroke joinstyle="miter"/>
              <v:path textboxrect="1800,12600,12600,19800" gradientshapeok="t" o:connecttype="custom" o:connectlocs="0,0;0,10800;0,21600;10800,21600;21600,21600;10800,10800"/>
            </v:shapetype>
            <v:shape id="Right Triangle 63" style="position:absolute;left:0;text-align:left;margin-left:-65pt;margin-top:167pt;width:609.85pt;height:183.2pt;flip:x;z-index:-251658239;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fff200 [3204]" stroked="f"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">
              <v:textbox inset="2.53958mm,2.53958mm,2.53958mm,2.53958mm">
                <w:txbxContent>
                  <w:p w:rsidR="000E1732" w:rsidRDefault="000E1732" w14:paraId="5DAB6C7B" w14:textId="77777777">
                    <w:pPr>
                      <w:pStyle w:val="Normal6"/>
                      <w:spacing w:after="0" w:line="240" w:lineRule="auto"/>
                      <w:jc w:val="left"/>
                      <w:textDirection w:val="btLr"/>
                    </w:pPr>
                  </w:p>
                </w:txbxContent>
              </v:textbox>
            </v:shape>
          </w:pict>
        </mc:Fallback>
      </mc:AlternateContent>
    </w:r>
  </w:p>
  <w:p w:rsidR="000E1732" w:rsidP="5E37808E" w:rsidRDefault="000E1732" w14:paraId="00000167" w14:textId="77777777">
    <w:pPr>
      <w:pStyle w:val="Normal6"/>
      <w:pBdr>
        <w:top w:val="nil"/>
        <w:left w:val="nil"/>
        <w:bottom w:val="nil"/>
        <w:right w:val="nil"/>
        <w:between w:val="nil"/>
      </w:pBdr>
      <w:tabs>
        <w:tab w:val="right" w:pos="9923"/>
      </w:tabs>
      <w:rPr>
        <w:b/>
        <w:bCs/>
        <w:smallCaps/>
        <w:sz w:val="72"/>
        <w:szCs w:val="7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1732" w:rsidP="5E37808E" w:rsidRDefault="000C5527" w14:paraId="0000016A" w14:textId="77777777">
    <w:pPr>
      <w:pStyle w:val="Normal6"/>
      <w:pBdr>
        <w:top w:val="nil"/>
        <w:left w:val="nil"/>
        <w:bottom w:val="nil"/>
        <w:right w:val="nil"/>
        <w:between w:val="nil"/>
      </w:pBdr>
      <w:tabs>
        <w:tab w:val="right" w:pos="9923"/>
      </w:tabs>
      <w:rPr>
        <w:color w:val="373636"/>
        <w:sz w:val="32"/>
        <w:szCs w:val="32"/>
      </w:rPr>
    </w:pPr>
    <w:r>
      <w:rPr>
        <w:color w:val="373636"/>
        <w:sz w:val="32"/>
        <w:szCs w:val="32"/>
      </w:rPr>
      <w:tab/>
    </w:r>
    <w:r w:rsidR="5E37808E">
      <w:rPr>
        <w:color w:val="373636"/>
        <w:sz w:val="32"/>
        <w:szCs w:val="32"/>
      </w:rPr>
      <w:t xml:space="preserve"> </w:t>
    </w:r>
    <w:r w:rsidRPr="5E37808E" w:rsidR="5E37808E">
      <w:rPr>
        <w:b/>
        <w:bCs/>
        <w:color w:val="FFF200"/>
        <w:sz w:val="32"/>
        <w:szCs w:val="32"/>
      </w:rPr>
      <w:t>///</w:t>
    </w:r>
    <w:r w:rsidR="5E37808E">
      <w:rPr>
        <w:color w:val="FFF200"/>
        <w:sz w:val="32"/>
        <w:szCs w:val="32"/>
      </w:rPr>
      <w:t xml:space="preserve"> </w:t>
    </w:r>
    <w:r w:rsidRPr="5E37808E" w:rsidR="5E37808E">
      <w:rPr>
        <w:b/>
        <w:bCs/>
        <w:color w:val="373636"/>
        <w:sz w:val="32"/>
        <w:szCs w:val="32"/>
      </w:rPr>
      <w:t>Informatie</w:t>
    </w:r>
    <w:r w:rsidR="5E37808E">
      <w:rPr>
        <w:color w:val="373636"/>
        <w:sz w:val="32"/>
        <w:szCs w:val="32"/>
      </w:rPr>
      <w:t xml:space="preserve"> Vlaanderen</w:t>
    </w:r>
  </w:p>
</w:hdr>
</file>

<file path=word/intelligence2.xml><?xml version="1.0" encoding="utf-8"?>
<int2:intelligence xmlns:int2="http://schemas.microsoft.com/office/intelligence/2020/intelligence" xmlns:oel="http://schemas.microsoft.com/office/2019/extlst">
  <int2:observations>
    <int2:bookmark int2:bookmarkName="_Int_HGG6eVeH" int2:invalidationBookmarkName="" int2:hashCode="6+kitiadsYPSCY" int2:id="CqQU2mLR">
      <int2:state int2:value="Rejected" int2:type="AugLoop_Text_Critique"/>
    </int2:bookmark>
    <int2:bookmark int2:bookmarkName="_Int_QfMqOCVR" int2:invalidationBookmarkName="" int2:hashCode="OHS5gg7KMgncYA" int2:id="XjiztBPQ">
      <int2:state int2:value="Rejected" int2:type="AugLoop_Text_Critique"/>
    </int2:bookmark>
    <int2:bookmark int2:bookmarkName="_Int_W7jKL6fU" int2:invalidationBookmarkName="" int2:hashCode="BEiaEruqauv/th" int2:id="vQPQp20V">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786C"/>
    <w:multiLevelType w:val="multilevel"/>
    <w:tmpl w:val="2C0E98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BA6144C"/>
    <w:multiLevelType w:val="multilevel"/>
    <w:tmpl w:val="263E9334"/>
    <w:lvl w:ilvl="0">
      <w:start w:val="1"/>
      <w:numFmt w:val="bullet"/>
      <w:pStyle w:val="ListNumber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6C5FE"/>
    <w:multiLevelType w:val="multilevel"/>
    <w:tmpl w:val="D4F0B00A"/>
    <w:lvl w:ilvl="0">
      <w:start w:val="1"/>
      <w:numFmt w:val="bullet"/>
      <w:pStyle w:val="Numbering"/>
      <w:lvlText w:val="-"/>
      <w:lvlJc w:val="left"/>
      <w:pPr>
        <w:ind w:left="720" w:hanging="360"/>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1ED441B"/>
    <w:multiLevelType w:val="multilevel"/>
    <w:tmpl w:val="E1E4A4F8"/>
    <w:lvl w:ilvl="0">
      <w:start w:val="1"/>
      <w:numFmt w:val="decimal"/>
      <w:lvlText w:val="%1"/>
      <w:lvlJc w:val="left"/>
      <w:pPr>
        <w:ind w:left="432" w:hanging="432"/>
      </w:pPr>
      <w:rPr>
        <w:b/>
        <w:i w:val="0"/>
        <w:sz w:val="36"/>
        <w:szCs w:val="36"/>
      </w:rPr>
    </w:lvl>
    <w:lvl w:ilvl="1">
      <w:start w:val="1"/>
      <w:numFmt w:val="decimal"/>
      <w:lvlText w:val="%1.%2"/>
      <w:lvlJc w:val="left"/>
      <w:pPr>
        <w:ind w:left="570" w:hanging="57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775EE0"/>
    <w:multiLevelType w:val="hybridMultilevel"/>
    <w:tmpl w:val="244260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F7D416B"/>
    <w:multiLevelType w:val="multilevel"/>
    <w:tmpl w:val="619E84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91AC651"/>
    <w:multiLevelType w:val="multilevel"/>
    <w:tmpl w:val="396C3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B927597"/>
    <w:multiLevelType w:val="hybridMultilevel"/>
    <w:tmpl w:val="F61AFD40"/>
    <w:lvl w:ilvl="0" w:tplc="30EA05E4">
      <w:start w:val="1"/>
      <w:numFmt w:val="bullet"/>
      <w:lvlText w:val="-"/>
      <w:lvlJc w:val="left"/>
      <w:pPr>
        <w:ind w:left="720" w:hanging="360"/>
      </w:pPr>
      <w:rPr>
        <w:rFonts w:hint="default" w:ascii="Calibri" w:hAnsi="Calibri"/>
      </w:rPr>
    </w:lvl>
    <w:lvl w:ilvl="1" w:tplc="78FE3108">
      <w:start w:val="1"/>
      <w:numFmt w:val="bullet"/>
      <w:lvlText w:val="o"/>
      <w:lvlJc w:val="left"/>
      <w:pPr>
        <w:ind w:left="1440" w:hanging="360"/>
      </w:pPr>
      <w:rPr>
        <w:rFonts w:hint="default" w:ascii="Courier New" w:hAnsi="Courier New"/>
      </w:rPr>
    </w:lvl>
    <w:lvl w:ilvl="2" w:tplc="6DA02312">
      <w:start w:val="1"/>
      <w:numFmt w:val="bullet"/>
      <w:lvlText w:val=""/>
      <w:lvlJc w:val="left"/>
      <w:pPr>
        <w:ind w:left="2160" w:hanging="360"/>
      </w:pPr>
      <w:rPr>
        <w:rFonts w:hint="default" w:ascii="Wingdings" w:hAnsi="Wingdings"/>
      </w:rPr>
    </w:lvl>
    <w:lvl w:ilvl="3" w:tplc="B15EDDBE">
      <w:start w:val="1"/>
      <w:numFmt w:val="bullet"/>
      <w:lvlText w:val=""/>
      <w:lvlJc w:val="left"/>
      <w:pPr>
        <w:ind w:left="2880" w:hanging="360"/>
      </w:pPr>
      <w:rPr>
        <w:rFonts w:hint="default" w:ascii="Symbol" w:hAnsi="Symbol"/>
      </w:rPr>
    </w:lvl>
    <w:lvl w:ilvl="4" w:tplc="6E2AA022">
      <w:start w:val="1"/>
      <w:numFmt w:val="bullet"/>
      <w:lvlText w:val="o"/>
      <w:lvlJc w:val="left"/>
      <w:pPr>
        <w:ind w:left="3600" w:hanging="360"/>
      </w:pPr>
      <w:rPr>
        <w:rFonts w:hint="default" w:ascii="Courier New" w:hAnsi="Courier New"/>
      </w:rPr>
    </w:lvl>
    <w:lvl w:ilvl="5" w:tplc="C5562BE6">
      <w:start w:val="1"/>
      <w:numFmt w:val="bullet"/>
      <w:lvlText w:val=""/>
      <w:lvlJc w:val="left"/>
      <w:pPr>
        <w:ind w:left="4320" w:hanging="360"/>
      </w:pPr>
      <w:rPr>
        <w:rFonts w:hint="default" w:ascii="Wingdings" w:hAnsi="Wingdings"/>
      </w:rPr>
    </w:lvl>
    <w:lvl w:ilvl="6" w:tplc="754695DC">
      <w:start w:val="1"/>
      <w:numFmt w:val="bullet"/>
      <w:lvlText w:val=""/>
      <w:lvlJc w:val="left"/>
      <w:pPr>
        <w:ind w:left="5040" w:hanging="360"/>
      </w:pPr>
      <w:rPr>
        <w:rFonts w:hint="default" w:ascii="Symbol" w:hAnsi="Symbol"/>
      </w:rPr>
    </w:lvl>
    <w:lvl w:ilvl="7" w:tplc="B67C4F9E">
      <w:start w:val="1"/>
      <w:numFmt w:val="bullet"/>
      <w:lvlText w:val="o"/>
      <w:lvlJc w:val="left"/>
      <w:pPr>
        <w:ind w:left="5760" w:hanging="360"/>
      </w:pPr>
      <w:rPr>
        <w:rFonts w:hint="default" w:ascii="Courier New" w:hAnsi="Courier New"/>
      </w:rPr>
    </w:lvl>
    <w:lvl w:ilvl="8" w:tplc="E91801C4">
      <w:start w:val="1"/>
      <w:numFmt w:val="bullet"/>
      <w:lvlText w:val=""/>
      <w:lvlJc w:val="left"/>
      <w:pPr>
        <w:ind w:left="6480" w:hanging="360"/>
      </w:pPr>
      <w:rPr>
        <w:rFonts w:hint="default" w:ascii="Wingdings" w:hAnsi="Wingdings"/>
      </w:rPr>
    </w:lvl>
  </w:abstractNum>
  <w:abstractNum w:abstractNumId="8" w15:restartNumberingAfterBreak="0">
    <w:nsid w:val="37F9BD22"/>
    <w:multiLevelType w:val="multilevel"/>
    <w:tmpl w:val="2FC609F8"/>
    <w:lvl w:ilvl="0">
      <w:start w:val="1"/>
      <w:numFmt w:val="bullet"/>
      <w:pStyle w:val="Bullet1"/>
      <w:lvlText w:val="-"/>
      <w:lvlJc w:val="left"/>
      <w:pPr>
        <w:ind w:left="1449" w:hanging="360"/>
      </w:pPr>
      <w:rPr>
        <w:u w:val="none"/>
      </w:rPr>
    </w:lvl>
    <w:lvl w:ilvl="1">
      <w:start w:val="1"/>
      <w:numFmt w:val="bullet"/>
      <w:pStyle w:val="Bullet2"/>
      <w:lvlText w:val="-"/>
      <w:lvlJc w:val="left"/>
      <w:pPr>
        <w:ind w:left="2169" w:hanging="360"/>
      </w:pPr>
      <w:rPr>
        <w:u w:val="none"/>
      </w:rPr>
    </w:lvl>
    <w:lvl w:ilvl="2">
      <w:start w:val="1"/>
      <w:numFmt w:val="bullet"/>
      <w:pStyle w:val="Bullet3"/>
      <w:lvlText w:val="-"/>
      <w:lvlJc w:val="left"/>
      <w:pPr>
        <w:ind w:left="2889" w:hanging="360"/>
      </w:pPr>
      <w:rPr>
        <w:u w:val="none"/>
      </w:rPr>
    </w:lvl>
    <w:lvl w:ilvl="3">
      <w:start w:val="1"/>
      <w:numFmt w:val="bullet"/>
      <w:lvlText w:val="-"/>
      <w:lvlJc w:val="left"/>
      <w:pPr>
        <w:ind w:left="3609" w:hanging="360"/>
      </w:pPr>
      <w:rPr>
        <w:u w:val="none"/>
      </w:rPr>
    </w:lvl>
    <w:lvl w:ilvl="4">
      <w:start w:val="1"/>
      <w:numFmt w:val="bullet"/>
      <w:lvlText w:val="-"/>
      <w:lvlJc w:val="left"/>
      <w:pPr>
        <w:ind w:left="4329" w:hanging="360"/>
      </w:pPr>
      <w:rPr>
        <w:u w:val="none"/>
      </w:rPr>
    </w:lvl>
    <w:lvl w:ilvl="5">
      <w:start w:val="1"/>
      <w:numFmt w:val="bullet"/>
      <w:lvlText w:val="-"/>
      <w:lvlJc w:val="left"/>
      <w:pPr>
        <w:ind w:left="5049" w:hanging="360"/>
      </w:pPr>
      <w:rPr>
        <w:u w:val="none"/>
      </w:rPr>
    </w:lvl>
    <w:lvl w:ilvl="6">
      <w:start w:val="1"/>
      <w:numFmt w:val="bullet"/>
      <w:lvlText w:val="-"/>
      <w:lvlJc w:val="left"/>
      <w:pPr>
        <w:ind w:left="5769" w:hanging="360"/>
      </w:pPr>
      <w:rPr>
        <w:u w:val="none"/>
      </w:rPr>
    </w:lvl>
    <w:lvl w:ilvl="7">
      <w:start w:val="1"/>
      <w:numFmt w:val="bullet"/>
      <w:lvlText w:val="-"/>
      <w:lvlJc w:val="left"/>
      <w:pPr>
        <w:ind w:left="6489" w:hanging="360"/>
      </w:pPr>
      <w:rPr>
        <w:u w:val="none"/>
      </w:rPr>
    </w:lvl>
    <w:lvl w:ilvl="8">
      <w:start w:val="1"/>
      <w:numFmt w:val="bullet"/>
      <w:lvlText w:val="-"/>
      <w:lvlJc w:val="left"/>
      <w:pPr>
        <w:ind w:left="7209" w:hanging="360"/>
      </w:pPr>
      <w:rPr>
        <w:u w:val="none"/>
      </w:rPr>
    </w:lvl>
  </w:abstractNum>
  <w:abstractNum w:abstractNumId="9" w15:restartNumberingAfterBreak="0">
    <w:nsid w:val="3B1964D5"/>
    <w:multiLevelType w:val="multilevel"/>
    <w:tmpl w:val="F7E6BA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3CC37D6D"/>
    <w:multiLevelType w:val="multilevel"/>
    <w:tmpl w:val="BEEABBD4"/>
    <w:lvl w:ilvl="0">
      <w:start w:val="1"/>
      <w:numFmt w:val="bullet"/>
      <w:pStyle w:val="ListNumber5"/>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44423A9"/>
    <w:multiLevelType w:val="hybridMultilevel"/>
    <w:tmpl w:val="9FC60C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4111FE"/>
    <w:multiLevelType w:val="multilevel"/>
    <w:tmpl w:val="C340F2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483C72DE"/>
    <w:multiLevelType w:val="multilevel"/>
    <w:tmpl w:val="1E3A06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4E137D64"/>
    <w:multiLevelType w:val="multilevel"/>
    <w:tmpl w:val="50DC96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53BC1373"/>
    <w:multiLevelType w:val="multilevel"/>
    <w:tmpl w:val="D0CEF7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547F452C"/>
    <w:multiLevelType w:val="multilevel"/>
    <w:tmpl w:val="B72A44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54D9F2F9"/>
    <w:multiLevelType w:val="multilevel"/>
    <w:tmpl w:val="BA20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D228F5"/>
    <w:multiLevelType w:val="multilevel"/>
    <w:tmpl w:val="F4FAB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563F688C"/>
    <w:multiLevelType w:val="multilevel"/>
    <w:tmpl w:val="18C0E3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596705EB"/>
    <w:multiLevelType w:val="multilevel"/>
    <w:tmpl w:val="65D64A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5F216F2A"/>
    <w:multiLevelType w:val="multilevel"/>
    <w:tmpl w:val="3AD0A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08CCF99"/>
    <w:multiLevelType w:val="hybridMultilevel"/>
    <w:tmpl w:val="CC8830A6"/>
    <w:lvl w:ilvl="0" w:tplc="D3A2846C">
      <w:start w:val="1"/>
      <w:numFmt w:val="bullet"/>
      <w:lvlText w:val="o"/>
      <w:lvlJc w:val="left"/>
      <w:pPr>
        <w:ind w:left="1080" w:hanging="360"/>
      </w:pPr>
      <w:rPr>
        <w:rFonts w:hint="default" w:ascii="Courier New" w:hAnsi="Courier New"/>
      </w:rPr>
    </w:lvl>
    <w:lvl w:ilvl="1" w:tplc="CACA57E0">
      <w:start w:val="1"/>
      <w:numFmt w:val="bullet"/>
      <w:lvlText w:val="o"/>
      <w:lvlJc w:val="left"/>
      <w:pPr>
        <w:ind w:left="1800" w:hanging="360"/>
      </w:pPr>
      <w:rPr>
        <w:rFonts w:hint="default" w:ascii="Courier New" w:hAnsi="Courier New"/>
      </w:rPr>
    </w:lvl>
    <w:lvl w:ilvl="2" w:tplc="BEF6637A">
      <w:start w:val="1"/>
      <w:numFmt w:val="bullet"/>
      <w:lvlText w:val=""/>
      <w:lvlJc w:val="left"/>
      <w:pPr>
        <w:ind w:left="2520" w:hanging="360"/>
      </w:pPr>
      <w:rPr>
        <w:rFonts w:hint="default" w:ascii="Wingdings" w:hAnsi="Wingdings"/>
      </w:rPr>
    </w:lvl>
    <w:lvl w:ilvl="3" w:tplc="A4A25006">
      <w:start w:val="1"/>
      <w:numFmt w:val="bullet"/>
      <w:lvlText w:val=""/>
      <w:lvlJc w:val="left"/>
      <w:pPr>
        <w:ind w:left="3240" w:hanging="360"/>
      </w:pPr>
      <w:rPr>
        <w:rFonts w:hint="default" w:ascii="Symbol" w:hAnsi="Symbol"/>
      </w:rPr>
    </w:lvl>
    <w:lvl w:ilvl="4" w:tplc="66262D98">
      <w:start w:val="1"/>
      <w:numFmt w:val="bullet"/>
      <w:lvlText w:val="o"/>
      <w:lvlJc w:val="left"/>
      <w:pPr>
        <w:ind w:left="3960" w:hanging="360"/>
      </w:pPr>
      <w:rPr>
        <w:rFonts w:hint="default" w:ascii="Courier New" w:hAnsi="Courier New"/>
      </w:rPr>
    </w:lvl>
    <w:lvl w:ilvl="5" w:tplc="75FCD166">
      <w:start w:val="1"/>
      <w:numFmt w:val="bullet"/>
      <w:lvlText w:val=""/>
      <w:lvlJc w:val="left"/>
      <w:pPr>
        <w:ind w:left="4680" w:hanging="360"/>
      </w:pPr>
      <w:rPr>
        <w:rFonts w:hint="default" w:ascii="Wingdings" w:hAnsi="Wingdings"/>
      </w:rPr>
    </w:lvl>
    <w:lvl w:ilvl="6" w:tplc="DB90CEC2">
      <w:start w:val="1"/>
      <w:numFmt w:val="bullet"/>
      <w:lvlText w:val=""/>
      <w:lvlJc w:val="left"/>
      <w:pPr>
        <w:ind w:left="5400" w:hanging="360"/>
      </w:pPr>
      <w:rPr>
        <w:rFonts w:hint="default" w:ascii="Symbol" w:hAnsi="Symbol"/>
      </w:rPr>
    </w:lvl>
    <w:lvl w:ilvl="7" w:tplc="80C441CC">
      <w:start w:val="1"/>
      <w:numFmt w:val="bullet"/>
      <w:lvlText w:val="o"/>
      <w:lvlJc w:val="left"/>
      <w:pPr>
        <w:ind w:left="6120" w:hanging="360"/>
      </w:pPr>
      <w:rPr>
        <w:rFonts w:hint="default" w:ascii="Courier New" w:hAnsi="Courier New"/>
      </w:rPr>
    </w:lvl>
    <w:lvl w:ilvl="8" w:tplc="A2CCE046">
      <w:start w:val="1"/>
      <w:numFmt w:val="bullet"/>
      <w:lvlText w:val=""/>
      <w:lvlJc w:val="left"/>
      <w:pPr>
        <w:ind w:left="6840" w:hanging="360"/>
      </w:pPr>
      <w:rPr>
        <w:rFonts w:hint="default" w:ascii="Wingdings" w:hAnsi="Wingdings"/>
      </w:rPr>
    </w:lvl>
  </w:abstractNum>
  <w:abstractNum w:abstractNumId="23" w15:restartNumberingAfterBreak="0">
    <w:nsid w:val="60FC00AE"/>
    <w:multiLevelType w:val="multilevel"/>
    <w:tmpl w:val="674408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620EB65D"/>
    <w:multiLevelType w:val="multilevel"/>
    <w:tmpl w:val="DE784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7E27C10"/>
    <w:multiLevelType w:val="multilevel"/>
    <w:tmpl w:val="ABC2AA50"/>
    <w:lvl w:ilvl="0">
      <w:start w:val="1"/>
      <w:numFmt w:val="bullet"/>
      <w:pStyle w:val="ListNumber"/>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7EE5521"/>
    <w:multiLevelType w:val="multilevel"/>
    <w:tmpl w:val="357ADB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67F591A4"/>
    <w:multiLevelType w:val="multilevel"/>
    <w:tmpl w:val="AF5CDAD0"/>
    <w:lvl w:ilvl="0">
      <w:start w:val="1"/>
      <w:numFmt w:val="bullet"/>
      <w:pStyle w:val="ListNumber4"/>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9B6D475"/>
    <w:multiLevelType w:val="multilevel"/>
    <w:tmpl w:val="FC946F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F026AC0"/>
    <w:multiLevelType w:val="multilevel"/>
    <w:tmpl w:val="34C61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72FF0253"/>
    <w:multiLevelType w:val="multilevel"/>
    <w:tmpl w:val="C7B865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77EF8778"/>
    <w:multiLevelType w:val="multilevel"/>
    <w:tmpl w:val="2E6AE396"/>
    <w:lvl w:ilvl="0">
      <w:start w:val="1"/>
      <w:numFmt w:val="bullet"/>
      <w:pStyle w:val="heading16"/>
      <w:lvlText w:val="-"/>
      <w:lvlJc w:val="left"/>
      <w:pPr>
        <w:ind w:left="1440" w:hanging="360"/>
      </w:pPr>
      <w:rPr>
        <w:u w:val="none"/>
      </w:rPr>
    </w:lvl>
    <w:lvl w:ilvl="1">
      <w:start w:val="1"/>
      <w:numFmt w:val="bullet"/>
      <w:pStyle w:val="heading26"/>
      <w:lvlText w:val="-"/>
      <w:lvlJc w:val="left"/>
      <w:pPr>
        <w:ind w:left="2160" w:hanging="360"/>
      </w:pPr>
      <w:rPr>
        <w:u w:val="none"/>
      </w:rPr>
    </w:lvl>
    <w:lvl w:ilvl="2">
      <w:start w:val="1"/>
      <w:numFmt w:val="bullet"/>
      <w:pStyle w:val="heading36"/>
      <w:lvlText w:val="-"/>
      <w:lvlJc w:val="left"/>
      <w:pPr>
        <w:ind w:left="2880" w:hanging="360"/>
      </w:pPr>
      <w:rPr>
        <w:u w:val="none"/>
      </w:rPr>
    </w:lvl>
    <w:lvl w:ilvl="3">
      <w:start w:val="1"/>
      <w:numFmt w:val="bullet"/>
      <w:pStyle w:val="heading46"/>
      <w:lvlText w:val="-"/>
      <w:lvlJc w:val="left"/>
      <w:pPr>
        <w:ind w:left="3600" w:hanging="360"/>
      </w:pPr>
      <w:rPr>
        <w:u w:val="none"/>
      </w:rPr>
    </w:lvl>
    <w:lvl w:ilvl="4">
      <w:start w:val="1"/>
      <w:numFmt w:val="bullet"/>
      <w:pStyle w:val="heading56"/>
      <w:lvlText w:val="-"/>
      <w:lvlJc w:val="left"/>
      <w:pPr>
        <w:ind w:left="4320" w:hanging="360"/>
      </w:pPr>
      <w:rPr>
        <w:u w:val="none"/>
      </w:rPr>
    </w:lvl>
    <w:lvl w:ilvl="5">
      <w:start w:val="1"/>
      <w:numFmt w:val="bullet"/>
      <w:pStyle w:val="heading6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32" w15:restartNumberingAfterBreak="0">
    <w:nsid w:val="78A82389"/>
    <w:multiLevelType w:val="hybridMultilevel"/>
    <w:tmpl w:val="D63096A0"/>
    <w:lvl w:ilvl="0" w:tplc="E54641F6">
      <w:start w:val="1"/>
      <w:numFmt w:val="bullet"/>
      <w:lvlText w:val="•"/>
      <w:lvlJc w:val="left"/>
      <w:pPr>
        <w:tabs>
          <w:tab w:val="num" w:pos="720"/>
        </w:tabs>
        <w:ind w:left="720" w:hanging="360"/>
      </w:pPr>
      <w:rPr>
        <w:rFonts w:hint="default" w:ascii="Proxima Nova" w:hAnsi="Proxima Nova"/>
      </w:rPr>
    </w:lvl>
    <w:lvl w:ilvl="1" w:tplc="E22EA370" w:tentative="1">
      <w:start w:val="1"/>
      <w:numFmt w:val="bullet"/>
      <w:lvlText w:val="•"/>
      <w:lvlJc w:val="left"/>
      <w:pPr>
        <w:tabs>
          <w:tab w:val="num" w:pos="1440"/>
        </w:tabs>
        <w:ind w:left="1440" w:hanging="360"/>
      </w:pPr>
      <w:rPr>
        <w:rFonts w:hint="default" w:ascii="Proxima Nova" w:hAnsi="Proxima Nova"/>
      </w:rPr>
    </w:lvl>
    <w:lvl w:ilvl="2" w:tplc="B1C2FD98" w:tentative="1">
      <w:start w:val="1"/>
      <w:numFmt w:val="bullet"/>
      <w:lvlText w:val="•"/>
      <w:lvlJc w:val="left"/>
      <w:pPr>
        <w:tabs>
          <w:tab w:val="num" w:pos="2160"/>
        </w:tabs>
        <w:ind w:left="2160" w:hanging="360"/>
      </w:pPr>
      <w:rPr>
        <w:rFonts w:hint="default" w:ascii="Proxima Nova" w:hAnsi="Proxima Nova"/>
      </w:rPr>
    </w:lvl>
    <w:lvl w:ilvl="3" w:tplc="67244E2A" w:tentative="1">
      <w:start w:val="1"/>
      <w:numFmt w:val="bullet"/>
      <w:lvlText w:val="•"/>
      <w:lvlJc w:val="left"/>
      <w:pPr>
        <w:tabs>
          <w:tab w:val="num" w:pos="2880"/>
        </w:tabs>
        <w:ind w:left="2880" w:hanging="360"/>
      </w:pPr>
      <w:rPr>
        <w:rFonts w:hint="default" w:ascii="Proxima Nova" w:hAnsi="Proxima Nova"/>
      </w:rPr>
    </w:lvl>
    <w:lvl w:ilvl="4" w:tplc="EEE8E464" w:tentative="1">
      <w:start w:val="1"/>
      <w:numFmt w:val="bullet"/>
      <w:lvlText w:val="•"/>
      <w:lvlJc w:val="left"/>
      <w:pPr>
        <w:tabs>
          <w:tab w:val="num" w:pos="3600"/>
        </w:tabs>
        <w:ind w:left="3600" w:hanging="360"/>
      </w:pPr>
      <w:rPr>
        <w:rFonts w:hint="default" w:ascii="Proxima Nova" w:hAnsi="Proxima Nova"/>
      </w:rPr>
    </w:lvl>
    <w:lvl w:ilvl="5" w:tplc="64A8EBFC" w:tentative="1">
      <w:start w:val="1"/>
      <w:numFmt w:val="bullet"/>
      <w:lvlText w:val="•"/>
      <w:lvlJc w:val="left"/>
      <w:pPr>
        <w:tabs>
          <w:tab w:val="num" w:pos="4320"/>
        </w:tabs>
        <w:ind w:left="4320" w:hanging="360"/>
      </w:pPr>
      <w:rPr>
        <w:rFonts w:hint="default" w:ascii="Proxima Nova" w:hAnsi="Proxima Nova"/>
      </w:rPr>
    </w:lvl>
    <w:lvl w:ilvl="6" w:tplc="B44A32DC" w:tentative="1">
      <w:start w:val="1"/>
      <w:numFmt w:val="bullet"/>
      <w:lvlText w:val="•"/>
      <w:lvlJc w:val="left"/>
      <w:pPr>
        <w:tabs>
          <w:tab w:val="num" w:pos="5040"/>
        </w:tabs>
        <w:ind w:left="5040" w:hanging="360"/>
      </w:pPr>
      <w:rPr>
        <w:rFonts w:hint="default" w:ascii="Proxima Nova" w:hAnsi="Proxima Nova"/>
      </w:rPr>
    </w:lvl>
    <w:lvl w:ilvl="7" w:tplc="9C6EB494" w:tentative="1">
      <w:start w:val="1"/>
      <w:numFmt w:val="bullet"/>
      <w:lvlText w:val="•"/>
      <w:lvlJc w:val="left"/>
      <w:pPr>
        <w:tabs>
          <w:tab w:val="num" w:pos="5760"/>
        </w:tabs>
        <w:ind w:left="5760" w:hanging="360"/>
      </w:pPr>
      <w:rPr>
        <w:rFonts w:hint="default" w:ascii="Proxima Nova" w:hAnsi="Proxima Nova"/>
      </w:rPr>
    </w:lvl>
    <w:lvl w:ilvl="8" w:tplc="3924A7D4" w:tentative="1">
      <w:start w:val="1"/>
      <w:numFmt w:val="bullet"/>
      <w:lvlText w:val="•"/>
      <w:lvlJc w:val="left"/>
      <w:pPr>
        <w:tabs>
          <w:tab w:val="num" w:pos="6480"/>
        </w:tabs>
        <w:ind w:left="6480" w:hanging="360"/>
      </w:pPr>
      <w:rPr>
        <w:rFonts w:hint="default" w:ascii="Proxima Nova" w:hAnsi="Proxima Nova"/>
      </w:rPr>
    </w:lvl>
  </w:abstractNum>
  <w:abstractNum w:abstractNumId="33" w15:restartNumberingAfterBreak="0">
    <w:nsid w:val="7BBA68B0"/>
    <w:multiLevelType w:val="multilevel"/>
    <w:tmpl w:val="ED1C05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7D906850"/>
    <w:multiLevelType w:val="multilevel"/>
    <w:tmpl w:val="3C1A43DE"/>
    <w:lvl w:ilvl="0">
      <w:start w:val="1"/>
      <w:numFmt w:val="bullet"/>
      <w:pStyle w:val="ListNumber2"/>
      <w:lvlText w:val="-"/>
      <w:lvlJc w:val="left"/>
      <w:pPr>
        <w:ind w:left="720" w:hanging="360"/>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36467406">
    <w:abstractNumId w:val="22"/>
  </w:num>
  <w:num w:numId="2" w16cid:durableId="259876882">
    <w:abstractNumId w:val="7"/>
  </w:num>
  <w:num w:numId="3" w16cid:durableId="1293710215">
    <w:abstractNumId w:val="25"/>
  </w:num>
  <w:num w:numId="4" w16cid:durableId="1668484425">
    <w:abstractNumId w:val="34"/>
  </w:num>
  <w:num w:numId="5" w16cid:durableId="1833176138">
    <w:abstractNumId w:val="1"/>
  </w:num>
  <w:num w:numId="6" w16cid:durableId="1338966135">
    <w:abstractNumId w:val="27"/>
  </w:num>
  <w:num w:numId="7" w16cid:durableId="500317707">
    <w:abstractNumId w:val="10"/>
  </w:num>
  <w:num w:numId="8" w16cid:durableId="559101432">
    <w:abstractNumId w:val="31"/>
  </w:num>
  <w:num w:numId="9" w16cid:durableId="1529637107">
    <w:abstractNumId w:val="5"/>
  </w:num>
  <w:num w:numId="10" w16cid:durableId="591622487">
    <w:abstractNumId w:val="3"/>
  </w:num>
  <w:num w:numId="11" w16cid:durableId="599290079">
    <w:abstractNumId w:val="8"/>
  </w:num>
  <w:num w:numId="12" w16cid:durableId="1565214359">
    <w:abstractNumId w:val="2"/>
  </w:num>
  <w:num w:numId="13" w16cid:durableId="1459294692">
    <w:abstractNumId w:val="6"/>
  </w:num>
  <w:num w:numId="14" w16cid:durableId="782655023">
    <w:abstractNumId w:val="24"/>
  </w:num>
  <w:num w:numId="15" w16cid:durableId="193353862">
    <w:abstractNumId w:val="28"/>
  </w:num>
  <w:num w:numId="16" w16cid:durableId="1895464824">
    <w:abstractNumId w:val="21"/>
  </w:num>
  <w:num w:numId="17" w16cid:durableId="1160000620">
    <w:abstractNumId w:val="17"/>
  </w:num>
  <w:num w:numId="18" w16cid:durableId="2044092718">
    <w:abstractNumId w:val="29"/>
  </w:num>
  <w:num w:numId="19" w16cid:durableId="2072923532">
    <w:abstractNumId w:val="13"/>
  </w:num>
  <w:num w:numId="20" w16cid:durableId="1242908800">
    <w:abstractNumId w:val="33"/>
  </w:num>
  <w:num w:numId="21" w16cid:durableId="423114145">
    <w:abstractNumId w:val="12"/>
  </w:num>
  <w:num w:numId="22" w16cid:durableId="511535665">
    <w:abstractNumId w:val="30"/>
  </w:num>
  <w:num w:numId="23" w16cid:durableId="411508134">
    <w:abstractNumId w:val="19"/>
  </w:num>
  <w:num w:numId="24" w16cid:durableId="811679294">
    <w:abstractNumId w:val="0"/>
  </w:num>
  <w:num w:numId="25" w16cid:durableId="466969571">
    <w:abstractNumId w:val="9"/>
  </w:num>
  <w:num w:numId="26" w16cid:durableId="1192575271">
    <w:abstractNumId w:val="14"/>
  </w:num>
  <w:num w:numId="27" w16cid:durableId="855995877">
    <w:abstractNumId w:val="26"/>
  </w:num>
  <w:num w:numId="28" w16cid:durableId="695277913">
    <w:abstractNumId w:val="20"/>
  </w:num>
  <w:num w:numId="29" w16cid:durableId="685399669">
    <w:abstractNumId w:val="15"/>
  </w:num>
  <w:num w:numId="30" w16cid:durableId="2087217829">
    <w:abstractNumId w:val="18"/>
  </w:num>
  <w:num w:numId="31" w16cid:durableId="2051294757">
    <w:abstractNumId w:val="16"/>
  </w:num>
  <w:num w:numId="32" w16cid:durableId="1024593515">
    <w:abstractNumId w:val="23"/>
  </w:num>
  <w:num w:numId="33" w16cid:durableId="897013059">
    <w:abstractNumId w:val="11"/>
  </w:num>
  <w:num w:numId="34" w16cid:durableId="451050935">
    <w:abstractNumId w:val="32"/>
  </w:num>
  <w:num w:numId="35" w16cid:durableId="111435882">
    <w:abstractNumId w:val="4"/>
  </w:num>
  <w:num w:numId="36" w16cid:durableId="1857110207">
    <w:abstractNumId w:val="31"/>
  </w:num>
  <w:num w:numId="37" w16cid:durableId="602302281">
    <w:abstractNumId w:val="31"/>
  </w:num>
  <w:num w:numId="38" w16cid:durableId="1598248142">
    <w:abstractNumId w:val="31"/>
  </w:num>
  <w:num w:numId="39" w16cid:durableId="516386293">
    <w:abstractNumId w:val="31"/>
  </w:num>
  <w:num w:numId="40" w16cid:durableId="32462413">
    <w:abstractNumId w:val="31"/>
  </w:num>
  <w:num w:numId="41" w16cid:durableId="80296255">
    <w:abstractNumId w:val="31"/>
  </w:num>
  <w:num w:numId="42" w16cid:durableId="1100565421">
    <w:abstractNumId w:val="31"/>
  </w:num>
  <w:num w:numId="43" w16cid:durableId="1742172035">
    <w:abstractNumId w:val="31"/>
  </w:num>
  <w:num w:numId="44" w16cid:durableId="1872642014">
    <w:abstractNumId w:val="31"/>
  </w:num>
  <w:num w:numId="45" w16cid:durableId="1709985198">
    <w:abstractNumId w:val="31"/>
  </w:num>
  <w:num w:numId="46" w16cid:durableId="198398240">
    <w:abstractNumId w:val="31"/>
  </w:num>
  <w:num w:numId="47" w16cid:durableId="1645575186">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true"/>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732"/>
    <w:rsid w:val="00001390"/>
    <w:rsid w:val="00001C3A"/>
    <w:rsid w:val="00002ED8"/>
    <w:rsid w:val="00005220"/>
    <w:rsid w:val="00005689"/>
    <w:rsid w:val="00011EAB"/>
    <w:rsid w:val="00013553"/>
    <w:rsid w:val="000224AD"/>
    <w:rsid w:val="00024C95"/>
    <w:rsid w:val="00031B29"/>
    <w:rsid w:val="000351AE"/>
    <w:rsid w:val="000419FD"/>
    <w:rsid w:val="00043642"/>
    <w:rsid w:val="00044D70"/>
    <w:rsid w:val="00052591"/>
    <w:rsid w:val="0005309C"/>
    <w:rsid w:val="00053AB4"/>
    <w:rsid w:val="0005494F"/>
    <w:rsid w:val="00054995"/>
    <w:rsid w:val="000569F6"/>
    <w:rsid w:val="00062B01"/>
    <w:rsid w:val="00064265"/>
    <w:rsid w:val="00076AC1"/>
    <w:rsid w:val="0008199F"/>
    <w:rsid w:val="00082205"/>
    <w:rsid w:val="00082D00"/>
    <w:rsid w:val="000838EC"/>
    <w:rsid w:val="00083947"/>
    <w:rsid w:val="00091134"/>
    <w:rsid w:val="00095943"/>
    <w:rsid w:val="000971FF"/>
    <w:rsid w:val="00097412"/>
    <w:rsid w:val="000A7DA7"/>
    <w:rsid w:val="000B18C1"/>
    <w:rsid w:val="000B2A95"/>
    <w:rsid w:val="000B3181"/>
    <w:rsid w:val="000B3909"/>
    <w:rsid w:val="000B48C6"/>
    <w:rsid w:val="000C0CA8"/>
    <w:rsid w:val="000C3100"/>
    <w:rsid w:val="000C394C"/>
    <w:rsid w:val="000C3BC7"/>
    <w:rsid w:val="000C5527"/>
    <w:rsid w:val="000D15BD"/>
    <w:rsid w:val="000D2CA2"/>
    <w:rsid w:val="000D3873"/>
    <w:rsid w:val="000D57C9"/>
    <w:rsid w:val="000D5A84"/>
    <w:rsid w:val="000D6297"/>
    <w:rsid w:val="000E02F4"/>
    <w:rsid w:val="000E1732"/>
    <w:rsid w:val="000E1A12"/>
    <w:rsid w:val="000E1C03"/>
    <w:rsid w:val="000E24D6"/>
    <w:rsid w:val="000E5317"/>
    <w:rsid w:val="000E657A"/>
    <w:rsid w:val="000F15E5"/>
    <w:rsid w:val="000F207F"/>
    <w:rsid w:val="000F2F74"/>
    <w:rsid w:val="000F581B"/>
    <w:rsid w:val="000F5D24"/>
    <w:rsid w:val="001025AA"/>
    <w:rsid w:val="001050D4"/>
    <w:rsid w:val="00110351"/>
    <w:rsid w:val="00115F19"/>
    <w:rsid w:val="001160D3"/>
    <w:rsid w:val="001164EB"/>
    <w:rsid w:val="00121523"/>
    <w:rsid w:val="00122F78"/>
    <w:rsid w:val="00123E6E"/>
    <w:rsid w:val="0012694B"/>
    <w:rsid w:val="0014151A"/>
    <w:rsid w:val="0014366F"/>
    <w:rsid w:val="00143C80"/>
    <w:rsid w:val="00147738"/>
    <w:rsid w:val="00152E4D"/>
    <w:rsid w:val="00154A89"/>
    <w:rsid w:val="00155332"/>
    <w:rsid w:val="00155B49"/>
    <w:rsid w:val="00160BD6"/>
    <w:rsid w:val="001610C6"/>
    <w:rsid w:val="001637D7"/>
    <w:rsid w:val="00163BF5"/>
    <w:rsid w:val="00172527"/>
    <w:rsid w:val="00172A31"/>
    <w:rsid w:val="00174411"/>
    <w:rsid w:val="00183810"/>
    <w:rsid w:val="00186E37"/>
    <w:rsid w:val="00187209"/>
    <w:rsid w:val="001878CD"/>
    <w:rsid w:val="0019046D"/>
    <w:rsid w:val="001929C7"/>
    <w:rsid w:val="00193E05"/>
    <w:rsid w:val="001A1122"/>
    <w:rsid w:val="001A1861"/>
    <w:rsid w:val="001A41E1"/>
    <w:rsid w:val="001B14FE"/>
    <w:rsid w:val="001B24CC"/>
    <w:rsid w:val="001B2DF5"/>
    <w:rsid w:val="001B491C"/>
    <w:rsid w:val="001B498F"/>
    <w:rsid w:val="001B7858"/>
    <w:rsid w:val="001B7B33"/>
    <w:rsid w:val="001C023E"/>
    <w:rsid w:val="001C153A"/>
    <w:rsid w:val="001C2C82"/>
    <w:rsid w:val="001C3350"/>
    <w:rsid w:val="001C46DC"/>
    <w:rsid w:val="001C4843"/>
    <w:rsid w:val="001C7895"/>
    <w:rsid w:val="001D235F"/>
    <w:rsid w:val="001D28F4"/>
    <w:rsid w:val="001E0937"/>
    <w:rsid w:val="001E3FBB"/>
    <w:rsid w:val="001E6346"/>
    <w:rsid w:val="001F0843"/>
    <w:rsid w:val="001F5E4F"/>
    <w:rsid w:val="00204C08"/>
    <w:rsid w:val="00210086"/>
    <w:rsid w:val="00211216"/>
    <w:rsid w:val="00211A96"/>
    <w:rsid w:val="00211EC2"/>
    <w:rsid w:val="00215D33"/>
    <w:rsid w:val="00220874"/>
    <w:rsid w:val="00221D5C"/>
    <w:rsid w:val="00237BF8"/>
    <w:rsid w:val="0024283F"/>
    <w:rsid w:val="00247F13"/>
    <w:rsid w:val="002506FF"/>
    <w:rsid w:val="00254396"/>
    <w:rsid w:val="00256DBD"/>
    <w:rsid w:val="00270222"/>
    <w:rsid w:val="00271035"/>
    <w:rsid w:val="002722A4"/>
    <w:rsid w:val="002723D9"/>
    <w:rsid w:val="002814FB"/>
    <w:rsid w:val="00281B6A"/>
    <w:rsid w:val="00285D87"/>
    <w:rsid w:val="002918CA"/>
    <w:rsid w:val="00291FDA"/>
    <w:rsid w:val="00297740"/>
    <w:rsid w:val="0029F545"/>
    <w:rsid w:val="002A1FB6"/>
    <w:rsid w:val="002A7284"/>
    <w:rsid w:val="002A7A1D"/>
    <w:rsid w:val="002B01C5"/>
    <w:rsid w:val="002B0B48"/>
    <w:rsid w:val="002C4392"/>
    <w:rsid w:val="002C499B"/>
    <w:rsid w:val="002C532C"/>
    <w:rsid w:val="002C7115"/>
    <w:rsid w:val="002C76D8"/>
    <w:rsid w:val="002D0627"/>
    <w:rsid w:val="002D3C7E"/>
    <w:rsid w:val="002D450F"/>
    <w:rsid w:val="002D471C"/>
    <w:rsid w:val="002D79CE"/>
    <w:rsid w:val="002E4195"/>
    <w:rsid w:val="002E4312"/>
    <w:rsid w:val="002F118F"/>
    <w:rsid w:val="002F21B7"/>
    <w:rsid w:val="002F355C"/>
    <w:rsid w:val="002F4BB6"/>
    <w:rsid w:val="002F4D84"/>
    <w:rsid w:val="002F7863"/>
    <w:rsid w:val="003041CD"/>
    <w:rsid w:val="0030520B"/>
    <w:rsid w:val="0030537A"/>
    <w:rsid w:val="00306F67"/>
    <w:rsid w:val="00310430"/>
    <w:rsid w:val="003107B0"/>
    <w:rsid w:val="00315999"/>
    <w:rsid w:val="003214F8"/>
    <w:rsid w:val="00322474"/>
    <w:rsid w:val="003267D9"/>
    <w:rsid w:val="00330C17"/>
    <w:rsid w:val="00332FDE"/>
    <w:rsid w:val="00337297"/>
    <w:rsid w:val="0034118B"/>
    <w:rsid w:val="00346DFE"/>
    <w:rsid w:val="0035212A"/>
    <w:rsid w:val="003521AE"/>
    <w:rsid w:val="00352C16"/>
    <w:rsid w:val="00353C53"/>
    <w:rsid w:val="0035654A"/>
    <w:rsid w:val="00365AC5"/>
    <w:rsid w:val="00366AB5"/>
    <w:rsid w:val="0037346D"/>
    <w:rsid w:val="00373F1C"/>
    <w:rsid w:val="00375C85"/>
    <w:rsid w:val="0037626C"/>
    <w:rsid w:val="0037726F"/>
    <w:rsid w:val="003800A7"/>
    <w:rsid w:val="00382E2A"/>
    <w:rsid w:val="003847BD"/>
    <w:rsid w:val="00386718"/>
    <w:rsid w:val="0038799A"/>
    <w:rsid w:val="003901C2"/>
    <w:rsid w:val="00395F59"/>
    <w:rsid w:val="003961F7"/>
    <w:rsid w:val="003A2B98"/>
    <w:rsid w:val="003A3A4A"/>
    <w:rsid w:val="003A5E19"/>
    <w:rsid w:val="003B006D"/>
    <w:rsid w:val="003B0587"/>
    <w:rsid w:val="003B1535"/>
    <w:rsid w:val="003B174A"/>
    <w:rsid w:val="003B1DC8"/>
    <w:rsid w:val="003B2499"/>
    <w:rsid w:val="003B2769"/>
    <w:rsid w:val="003C13A8"/>
    <w:rsid w:val="003C490D"/>
    <w:rsid w:val="003C5B65"/>
    <w:rsid w:val="003C6363"/>
    <w:rsid w:val="003C77F9"/>
    <w:rsid w:val="003D1540"/>
    <w:rsid w:val="003D4802"/>
    <w:rsid w:val="003D6E39"/>
    <w:rsid w:val="003D7A65"/>
    <w:rsid w:val="003E3306"/>
    <w:rsid w:val="003E58D7"/>
    <w:rsid w:val="003E7748"/>
    <w:rsid w:val="003F138F"/>
    <w:rsid w:val="003F1ABD"/>
    <w:rsid w:val="003F22D8"/>
    <w:rsid w:val="003F3033"/>
    <w:rsid w:val="003F5255"/>
    <w:rsid w:val="003F6CDA"/>
    <w:rsid w:val="004042F5"/>
    <w:rsid w:val="0040458F"/>
    <w:rsid w:val="004065FA"/>
    <w:rsid w:val="00411241"/>
    <w:rsid w:val="00412E29"/>
    <w:rsid w:val="00412FEC"/>
    <w:rsid w:val="004148A7"/>
    <w:rsid w:val="00414BE0"/>
    <w:rsid w:val="00415940"/>
    <w:rsid w:val="00415ED8"/>
    <w:rsid w:val="00420073"/>
    <w:rsid w:val="004211D5"/>
    <w:rsid w:val="00421E46"/>
    <w:rsid w:val="0042433B"/>
    <w:rsid w:val="00430B70"/>
    <w:rsid w:val="00430DE4"/>
    <w:rsid w:val="00431368"/>
    <w:rsid w:val="004315B1"/>
    <w:rsid w:val="00431D0A"/>
    <w:rsid w:val="00442C88"/>
    <w:rsid w:val="0044589B"/>
    <w:rsid w:val="004516E1"/>
    <w:rsid w:val="00452152"/>
    <w:rsid w:val="0045771B"/>
    <w:rsid w:val="00460C61"/>
    <w:rsid w:val="00461450"/>
    <w:rsid w:val="00461A0E"/>
    <w:rsid w:val="00462C30"/>
    <w:rsid w:val="00465893"/>
    <w:rsid w:val="004766FB"/>
    <w:rsid w:val="004767D1"/>
    <w:rsid w:val="00480F58"/>
    <w:rsid w:val="00486C77"/>
    <w:rsid w:val="004918AB"/>
    <w:rsid w:val="00491CFA"/>
    <w:rsid w:val="004A029E"/>
    <w:rsid w:val="004A0841"/>
    <w:rsid w:val="004A56CE"/>
    <w:rsid w:val="004A5758"/>
    <w:rsid w:val="004A69B8"/>
    <w:rsid w:val="004A6E02"/>
    <w:rsid w:val="004A7950"/>
    <w:rsid w:val="004B4F9F"/>
    <w:rsid w:val="004B58E7"/>
    <w:rsid w:val="004C064C"/>
    <w:rsid w:val="004C6376"/>
    <w:rsid w:val="004D1ACE"/>
    <w:rsid w:val="004E0E13"/>
    <w:rsid w:val="004E161C"/>
    <w:rsid w:val="004E29B0"/>
    <w:rsid w:val="004E436E"/>
    <w:rsid w:val="004E4393"/>
    <w:rsid w:val="004F0123"/>
    <w:rsid w:val="004F394B"/>
    <w:rsid w:val="004F47A9"/>
    <w:rsid w:val="004F6741"/>
    <w:rsid w:val="00505976"/>
    <w:rsid w:val="0050729D"/>
    <w:rsid w:val="0050779A"/>
    <w:rsid w:val="0051146D"/>
    <w:rsid w:val="0051239F"/>
    <w:rsid w:val="00516B08"/>
    <w:rsid w:val="00517A0E"/>
    <w:rsid w:val="00520BD9"/>
    <w:rsid w:val="005217E9"/>
    <w:rsid w:val="00527C6A"/>
    <w:rsid w:val="0053106F"/>
    <w:rsid w:val="00534EA9"/>
    <w:rsid w:val="00535D22"/>
    <w:rsid w:val="00540607"/>
    <w:rsid w:val="005415DC"/>
    <w:rsid w:val="00543C3B"/>
    <w:rsid w:val="00553F67"/>
    <w:rsid w:val="00556D41"/>
    <w:rsid w:val="00557AF2"/>
    <w:rsid w:val="005600EF"/>
    <w:rsid w:val="005601CE"/>
    <w:rsid w:val="00565740"/>
    <w:rsid w:val="0058279B"/>
    <w:rsid w:val="00582B19"/>
    <w:rsid w:val="00584A1B"/>
    <w:rsid w:val="00586071"/>
    <w:rsid w:val="00587020"/>
    <w:rsid w:val="005872B9"/>
    <w:rsid w:val="0059329B"/>
    <w:rsid w:val="005961E7"/>
    <w:rsid w:val="005962CD"/>
    <w:rsid w:val="005A1804"/>
    <w:rsid w:val="005A290F"/>
    <w:rsid w:val="005A3AD4"/>
    <w:rsid w:val="005B39A6"/>
    <w:rsid w:val="005B53D3"/>
    <w:rsid w:val="005B73D6"/>
    <w:rsid w:val="005C0E9C"/>
    <w:rsid w:val="005C5E59"/>
    <w:rsid w:val="005D4A6C"/>
    <w:rsid w:val="005D56B3"/>
    <w:rsid w:val="005D6360"/>
    <w:rsid w:val="005D72EC"/>
    <w:rsid w:val="005E03D6"/>
    <w:rsid w:val="005E2035"/>
    <w:rsid w:val="005E2796"/>
    <w:rsid w:val="005E41D5"/>
    <w:rsid w:val="005E6DDE"/>
    <w:rsid w:val="005F23B4"/>
    <w:rsid w:val="005F7B96"/>
    <w:rsid w:val="005F7DE5"/>
    <w:rsid w:val="00606E2E"/>
    <w:rsid w:val="00612E53"/>
    <w:rsid w:val="006143D4"/>
    <w:rsid w:val="00614C2C"/>
    <w:rsid w:val="0062110E"/>
    <w:rsid w:val="006274DB"/>
    <w:rsid w:val="00631FFB"/>
    <w:rsid w:val="006321A6"/>
    <w:rsid w:val="006329DD"/>
    <w:rsid w:val="006438D0"/>
    <w:rsid w:val="00643F35"/>
    <w:rsid w:val="00646CA1"/>
    <w:rsid w:val="00647FB4"/>
    <w:rsid w:val="0065027E"/>
    <w:rsid w:val="0065082B"/>
    <w:rsid w:val="0065231A"/>
    <w:rsid w:val="00652C31"/>
    <w:rsid w:val="00660CF9"/>
    <w:rsid w:val="00661662"/>
    <w:rsid w:val="00663BA6"/>
    <w:rsid w:val="00665E17"/>
    <w:rsid w:val="006670C8"/>
    <w:rsid w:val="00670C7C"/>
    <w:rsid w:val="00672DAB"/>
    <w:rsid w:val="00677261"/>
    <w:rsid w:val="00677F19"/>
    <w:rsid w:val="006801DA"/>
    <w:rsid w:val="00680522"/>
    <w:rsid w:val="006834CA"/>
    <w:rsid w:val="00683C79"/>
    <w:rsid w:val="00687461"/>
    <w:rsid w:val="00690DB1"/>
    <w:rsid w:val="006955C2"/>
    <w:rsid w:val="00695BE0"/>
    <w:rsid w:val="00695FEE"/>
    <w:rsid w:val="0069614D"/>
    <w:rsid w:val="006A04A1"/>
    <w:rsid w:val="006A1388"/>
    <w:rsid w:val="006A2066"/>
    <w:rsid w:val="006A3B9B"/>
    <w:rsid w:val="006A5813"/>
    <w:rsid w:val="006A7473"/>
    <w:rsid w:val="006A7853"/>
    <w:rsid w:val="006B0126"/>
    <w:rsid w:val="006B1443"/>
    <w:rsid w:val="006B2F85"/>
    <w:rsid w:val="006B39A3"/>
    <w:rsid w:val="006B5A55"/>
    <w:rsid w:val="006C2159"/>
    <w:rsid w:val="006C2518"/>
    <w:rsid w:val="006C2794"/>
    <w:rsid w:val="006C282D"/>
    <w:rsid w:val="006C4A65"/>
    <w:rsid w:val="006C5A74"/>
    <w:rsid w:val="006D03B1"/>
    <w:rsid w:val="006D232C"/>
    <w:rsid w:val="006D3B20"/>
    <w:rsid w:val="006D52B0"/>
    <w:rsid w:val="006D5BF5"/>
    <w:rsid w:val="006D5F26"/>
    <w:rsid w:val="006D6823"/>
    <w:rsid w:val="006E25A7"/>
    <w:rsid w:val="006E2A57"/>
    <w:rsid w:val="006E374F"/>
    <w:rsid w:val="006E6101"/>
    <w:rsid w:val="006F1980"/>
    <w:rsid w:val="006F1FFF"/>
    <w:rsid w:val="006F313B"/>
    <w:rsid w:val="006F5071"/>
    <w:rsid w:val="006F6394"/>
    <w:rsid w:val="0070312D"/>
    <w:rsid w:val="00712C61"/>
    <w:rsid w:val="00714DBC"/>
    <w:rsid w:val="00721040"/>
    <w:rsid w:val="00722447"/>
    <w:rsid w:val="00723729"/>
    <w:rsid w:val="0072384A"/>
    <w:rsid w:val="0072487E"/>
    <w:rsid w:val="00725D13"/>
    <w:rsid w:val="0073246F"/>
    <w:rsid w:val="00733A42"/>
    <w:rsid w:val="00736726"/>
    <w:rsid w:val="00737750"/>
    <w:rsid w:val="00740348"/>
    <w:rsid w:val="0074057A"/>
    <w:rsid w:val="0074677D"/>
    <w:rsid w:val="00747B1C"/>
    <w:rsid w:val="00747B53"/>
    <w:rsid w:val="007504F7"/>
    <w:rsid w:val="00750A7B"/>
    <w:rsid w:val="00750C88"/>
    <w:rsid w:val="007533C7"/>
    <w:rsid w:val="00754D2C"/>
    <w:rsid w:val="00761733"/>
    <w:rsid w:val="0076312D"/>
    <w:rsid w:val="007643B8"/>
    <w:rsid w:val="007717FC"/>
    <w:rsid w:val="00771DFF"/>
    <w:rsid w:val="00776C19"/>
    <w:rsid w:val="00776E40"/>
    <w:rsid w:val="0078035A"/>
    <w:rsid w:val="00782F2E"/>
    <w:rsid w:val="00784267"/>
    <w:rsid w:val="00784521"/>
    <w:rsid w:val="00787036"/>
    <w:rsid w:val="00787696"/>
    <w:rsid w:val="007920BD"/>
    <w:rsid w:val="007A15EC"/>
    <w:rsid w:val="007A2564"/>
    <w:rsid w:val="007A3373"/>
    <w:rsid w:val="007A3F3C"/>
    <w:rsid w:val="007A49CC"/>
    <w:rsid w:val="007B0172"/>
    <w:rsid w:val="007B1741"/>
    <w:rsid w:val="007B1FB6"/>
    <w:rsid w:val="007B28FF"/>
    <w:rsid w:val="007B3914"/>
    <w:rsid w:val="007B3E1D"/>
    <w:rsid w:val="007B457A"/>
    <w:rsid w:val="007B5049"/>
    <w:rsid w:val="007B63EE"/>
    <w:rsid w:val="007B78BF"/>
    <w:rsid w:val="007C0DD9"/>
    <w:rsid w:val="007C2D41"/>
    <w:rsid w:val="007C4214"/>
    <w:rsid w:val="007C6DFB"/>
    <w:rsid w:val="007D0D14"/>
    <w:rsid w:val="007D0E8F"/>
    <w:rsid w:val="007D140C"/>
    <w:rsid w:val="007D2B24"/>
    <w:rsid w:val="007D2B80"/>
    <w:rsid w:val="007D6E03"/>
    <w:rsid w:val="007E0F04"/>
    <w:rsid w:val="007E11B2"/>
    <w:rsid w:val="007F0405"/>
    <w:rsid w:val="007F1265"/>
    <w:rsid w:val="007F69D5"/>
    <w:rsid w:val="007F774E"/>
    <w:rsid w:val="00801E56"/>
    <w:rsid w:val="00805764"/>
    <w:rsid w:val="00806082"/>
    <w:rsid w:val="00810637"/>
    <w:rsid w:val="0081322F"/>
    <w:rsid w:val="00817136"/>
    <w:rsid w:val="00817FD6"/>
    <w:rsid w:val="00824308"/>
    <w:rsid w:val="00826A27"/>
    <w:rsid w:val="00832899"/>
    <w:rsid w:val="00836427"/>
    <w:rsid w:val="008371AF"/>
    <w:rsid w:val="00837B59"/>
    <w:rsid w:val="0084B263"/>
    <w:rsid w:val="008528B1"/>
    <w:rsid w:val="0085377B"/>
    <w:rsid w:val="00853A36"/>
    <w:rsid w:val="00857582"/>
    <w:rsid w:val="00857DB7"/>
    <w:rsid w:val="00861B76"/>
    <w:rsid w:val="00863BD0"/>
    <w:rsid w:val="00881478"/>
    <w:rsid w:val="008846BF"/>
    <w:rsid w:val="00885219"/>
    <w:rsid w:val="008870DA"/>
    <w:rsid w:val="00887DE6"/>
    <w:rsid w:val="0089154F"/>
    <w:rsid w:val="00891F15"/>
    <w:rsid w:val="0089250A"/>
    <w:rsid w:val="008A2A64"/>
    <w:rsid w:val="008A4C54"/>
    <w:rsid w:val="008A73EC"/>
    <w:rsid w:val="008B0D10"/>
    <w:rsid w:val="008B4168"/>
    <w:rsid w:val="008B5420"/>
    <w:rsid w:val="008B592D"/>
    <w:rsid w:val="008C1762"/>
    <w:rsid w:val="008C78F9"/>
    <w:rsid w:val="008D0294"/>
    <w:rsid w:val="008D0970"/>
    <w:rsid w:val="008D1D97"/>
    <w:rsid w:val="008D2320"/>
    <w:rsid w:val="008D7CF2"/>
    <w:rsid w:val="008E085C"/>
    <w:rsid w:val="008E0A43"/>
    <w:rsid w:val="008E0AB7"/>
    <w:rsid w:val="008E1432"/>
    <w:rsid w:val="008E1BFF"/>
    <w:rsid w:val="008E3881"/>
    <w:rsid w:val="008E3F5E"/>
    <w:rsid w:val="008E7EB9"/>
    <w:rsid w:val="008F23C7"/>
    <w:rsid w:val="008F2A5D"/>
    <w:rsid w:val="008F30EC"/>
    <w:rsid w:val="008F67C3"/>
    <w:rsid w:val="00900F70"/>
    <w:rsid w:val="00901FEE"/>
    <w:rsid w:val="009121D7"/>
    <w:rsid w:val="0091262C"/>
    <w:rsid w:val="00912FFA"/>
    <w:rsid w:val="00924762"/>
    <w:rsid w:val="009273E8"/>
    <w:rsid w:val="00931AA1"/>
    <w:rsid w:val="00933617"/>
    <w:rsid w:val="0093545D"/>
    <w:rsid w:val="0093654B"/>
    <w:rsid w:val="009379C0"/>
    <w:rsid w:val="009424D0"/>
    <w:rsid w:val="0095045A"/>
    <w:rsid w:val="00954002"/>
    <w:rsid w:val="00954C45"/>
    <w:rsid w:val="009676D8"/>
    <w:rsid w:val="00974514"/>
    <w:rsid w:val="00977EF3"/>
    <w:rsid w:val="0098006C"/>
    <w:rsid w:val="009801F1"/>
    <w:rsid w:val="0098087A"/>
    <w:rsid w:val="00980A73"/>
    <w:rsid w:val="009815C1"/>
    <w:rsid w:val="00984429"/>
    <w:rsid w:val="00985A0A"/>
    <w:rsid w:val="009875C2"/>
    <w:rsid w:val="00991C4D"/>
    <w:rsid w:val="00992C44"/>
    <w:rsid w:val="00993399"/>
    <w:rsid w:val="00996827"/>
    <w:rsid w:val="009A02F5"/>
    <w:rsid w:val="009A07A3"/>
    <w:rsid w:val="009A096F"/>
    <w:rsid w:val="009A29BB"/>
    <w:rsid w:val="009A2CB0"/>
    <w:rsid w:val="009B299E"/>
    <w:rsid w:val="009C131A"/>
    <w:rsid w:val="009C3595"/>
    <w:rsid w:val="009C4792"/>
    <w:rsid w:val="009C5058"/>
    <w:rsid w:val="009C5816"/>
    <w:rsid w:val="009C7C59"/>
    <w:rsid w:val="009D53E2"/>
    <w:rsid w:val="009D6AD3"/>
    <w:rsid w:val="009E23EF"/>
    <w:rsid w:val="009E3445"/>
    <w:rsid w:val="009E531B"/>
    <w:rsid w:val="009E5953"/>
    <w:rsid w:val="009E6518"/>
    <w:rsid w:val="009F27BD"/>
    <w:rsid w:val="00A00024"/>
    <w:rsid w:val="00A01B47"/>
    <w:rsid w:val="00A05C55"/>
    <w:rsid w:val="00A12648"/>
    <w:rsid w:val="00A134A8"/>
    <w:rsid w:val="00A15B53"/>
    <w:rsid w:val="00A16FCE"/>
    <w:rsid w:val="00A20B10"/>
    <w:rsid w:val="00A25953"/>
    <w:rsid w:val="00A319D3"/>
    <w:rsid w:val="00A34D55"/>
    <w:rsid w:val="00A34E69"/>
    <w:rsid w:val="00A37845"/>
    <w:rsid w:val="00A4048A"/>
    <w:rsid w:val="00A4388A"/>
    <w:rsid w:val="00A4585D"/>
    <w:rsid w:val="00A4587C"/>
    <w:rsid w:val="00A45FD4"/>
    <w:rsid w:val="00A47E97"/>
    <w:rsid w:val="00A5361B"/>
    <w:rsid w:val="00A54C3F"/>
    <w:rsid w:val="00A552A7"/>
    <w:rsid w:val="00A5641A"/>
    <w:rsid w:val="00A577FC"/>
    <w:rsid w:val="00A6083D"/>
    <w:rsid w:val="00A624C2"/>
    <w:rsid w:val="00A63449"/>
    <w:rsid w:val="00A65D10"/>
    <w:rsid w:val="00A6C44A"/>
    <w:rsid w:val="00A7302D"/>
    <w:rsid w:val="00A736C6"/>
    <w:rsid w:val="00A74729"/>
    <w:rsid w:val="00A75ED1"/>
    <w:rsid w:val="00A770F5"/>
    <w:rsid w:val="00A77428"/>
    <w:rsid w:val="00A87C33"/>
    <w:rsid w:val="00AA1B40"/>
    <w:rsid w:val="00AA3F22"/>
    <w:rsid w:val="00AA47A1"/>
    <w:rsid w:val="00AB0715"/>
    <w:rsid w:val="00AB2BEE"/>
    <w:rsid w:val="00AB3538"/>
    <w:rsid w:val="00AB6636"/>
    <w:rsid w:val="00AB773E"/>
    <w:rsid w:val="00AC0660"/>
    <w:rsid w:val="00AC1670"/>
    <w:rsid w:val="00AC3EDC"/>
    <w:rsid w:val="00AC57AA"/>
    <w:rsid w:val="00AC5D72"/>
    <w:rsid w:val="00AD0F74"/>
    <w:rsid w:val="00AD444D"/>
    <w:rsid w:val="00AD626F"/>
    <w:rsid w:val="00AE1894"/>
    <w:rsid w:val="00AE5690"/>
    <w:rsid w:val="00AE68DC"/>
    <w:rsid w:val="00B01EDF"/>
    <w:rsid w:val="00B02793"/>
    <w:rsid w:val="00B045BE"/>
    <w:rsid w:val="00B0653F"/>
    <w:rsid w:val="00B11609"/>
    <w:rsid w:val="00B13B99"/>
    <w:rsid w:val="00B13FE7"/>
    <w:rsid w:val="00B17D11"/>
    <w:rsid w:val="00B22CE7"/>
    <w:rsid w:val="00B2363E"/>
    <w:rsid w:val="00B2447C"/>
    <w:rsid w:val="00B3064E"/>
    <w:rsid w:val="00B349C9"/>
    <w:rsid w:val="00B35688"/>
    <w:rsid w:val="00B42B58"/>
    <w:rsid w:val="00B42C1F"/>
    <w:rsid w:val="00B568B0"/>
    <w:rsid w:val="00B5697F"/>
    <w:rsid w:val="00B6344E"/>
    <w:rsid w:val="00B66F45"/>
    <w:rsid w:val="00B72DAC"/>
    <w:rsid w:val="00B7329C"/>
    <w:rsid w:val="00B73F66"/>
    <w:rsid w:val="00B7506F"/>
    <w:rsid w:val="00B77D88"/>
    <w:rsid w:val="00B807D9"/>
    <w:rsid w:val="00B8161E"/>
    <w:rsid w:val="00B82DE8"/>
    <w:rsid w:val="00B838E5"/>
    <w:rsid w:val="00B8595F"/>
    <w:rsid w:val="00B85F21"/>
    <w:rsid w:val="00B91B87"/>
    <w:rsid w:val="00B92D66"/>
    <w:rsid w:val="00B944A2"/>
    <w:rsid w:val="00B9620A"/>
    <w:rsid w:val="00B976E8"/>
    <w:rsid w:val="00BA2E1C"/>
    <w:rsid w:val="00BA5408"/>
    <w:rsid w:val="00BA5E8C"/>
    <w:rsid w:val="00BA6AED"/>
    <w:rsid w:val="00BA7C0E"/>
    <w:rsid w:val="00BB0698"/>
    <w:rsid w:val="00BB337D"/>
    <w:rsid w:val="00BB40DA"/>
    <w:rsid w:val="00BB434F"/>
    <w:rsid w:val="00BC0262"/>
    <w:rsid w:val="00BC1ADB"/>
    <w:rsid w:val="00BC4CE7"/>
    <w:rsid w:val="00BC4E59"/>
    <w:rsid w:val="00BC4F52"/>
    <w:rsid w:val="00BC79C7"/>
    <w:rsid w:val="00BD054B"/>
    <w:rsid w:val="00BD5423"/>
    <w:rsid w:val="00BD5599"/>
    <w:rsid w:val="00BE0040"/>
    <w:rsid w:val="00BE1672"/>
    <w:rsid w:val="00BE1676"/>
    <w:rsid w:val="00BE1942"/>
    <w:rsid w:val="00BE1B29"/>
    <w:rsid w:val="00BE2C29"/>
    <w:rsid w:val="00BE69DC"/>
    <w:rsid w:val="00BF1529"/>
    <w:rsid w:val="00BF2812"/>
    <w:rsid w:val="00BF6C75"/>
    <w:rsid w:val="00BF75B5"/>
    <w:rsid w:val="00C043EC"/>
    <w:rsid w:val="00C06BFF"/>
    <w:rsid w:val="00C07594"/>
    <w:rsid w:val="00C07C86"/>
    <w:rsid w:val="00C12E96"/>
    <w:rsid w:val="00C15487"/>
    <w:rsid w:val="00C15A11"/>
    <w:rsid w:val="00C15ACA"/>
    <w:rsid w:val="00C20FC0"/>
    <w:rsid w:val="00C21372"/>
    <w:rsid w:val="00C2180F"/>
    <w:rsid w:val="00C21D1C"/>
    <w:rsid w:val="00C2541C"/>
    <w:rsid w:val="00C34612"/>
    <w:rsid w:val="00C35403"/>
    <w:rsid w:val="00C42364"/>
    <w:rsid w:val="00C4242A"/>
    <w:rsid w:val="00C518F6"/>
    <w:rsid w:val="00C52175"/>
    <w:rsid w:val="00C56CA7"/>
    <w:rsid w:val="00C5733F"/>
    <w:rsid w:val="00C6286F"/>
    <w:rsid w:val="00C62F51"/>
    <w:rsid w:val="00C80AF3"/>
    <w:rsid w:val="00C82032"/>
    <w:rsid w:val="00C86021"/>
    <w:rsid w:val="00C870C9"/>
    <w:rsid w:val="00C87929"/>
    <w:rsid w:val="00C9113A"/>
    <w:rsid w:val="00C96886"/>
    <w:rsid w:val="00C96937"/>
    <w:rsid w:val="00CA1259"/>
    <w:rsid w:val="00CA1AB2"/>
    <w:rsid w:val="00CA5D64"/>
    <w:rsid w:val="00CA712E"/>
    <w:rsid w:val="00CB00F2"/>
    <w:rsid w:val="00CB301A"/>
    <w:rsid w:val="00CB3473"/>
    <w:rsid w:val="00CB52E7"/>
    <w:rsid w:val="00CB6298"/>
    <w:rsid w:val="00CB6366"/>
    <w:rsid w:val="00CB6FAD"/>
    <w:rsid w:val="00CC21F2"/>
    <w:rsid w:val="00CC2492"/>
    <w:rsid w:val="00CC2A86"/>
    <w:rsid w:val="00CC5B8A"/>
    <w:rsid w:val="00CD12AD"/>
    <w:rsid w:val="00CD43D4"/>
    <w:rsid w:val="00CD727D"/>
    <w:rsid w:val="00CD8C69"/>
    <w:rsid w:val="00CE1F00"/>
    <w:rsid w:val="00CE71F9"/>
    <w:rsid w:val="00CE78A4"/>
    <w:rsid w:val="00CF4B15"/>
    <w:rsid w:val="00CF672D"/>
    <w:rsid w:val="00CF7469"/>
    <w:rsid w:val="00CF762E"/>
    <w:rsid w:val="00D01197"/>
    <w:rsid w:val="00D051DE"/>
    <w:rsid w:val="00D0536F"/>
    <w:rsid w:val="00D0735C"/>
    <w:rsid w:val="00D13DF4"/>
    <w:rsid w:val="00D15B36"/>
    <w:rsid w:val="00D162C5"/>
    <w:rsid w:val="00D17667"/>
    <w:rsid w:val="00D178C9"/>
    <w:rsid w:val="00D20B7B"/>
    <w:rsid w:val="00D30B75"/>
    <w:rsid w:val="00D3296F"/>
    <w:rsid w:val="00D334F3"/>
    <w:rsid w:val="00D33A86"/>
    <w:rsid w:val="00D358D9"/>
    <w:rsid w:val="00D5387D"/>
    <w:rsid w:val="00D5732C"/>
    <w:rsid w:val="00D6098B"/>
    <w:rsid w:val="00D65E9D"/>
    <w:rsid w:val="00D66910"/>
    <w:rsid w:val="00D72C11"/>
    <w:rsid w:val="00D769BA"/>
    <w:rsid w:val="00D842E9"/>
    <w:rsid w:val="00D86724"/>
    <w:rsid w:val="00D87920"/>
    <w:rsid w:val="00D90C42"/>
    <w:rsid w:val="00D91E0A"/>
    <w:rsid w:val="00D91EC7"/>
    <w:rsid w:val="00D930D1"/>
    <w:rsid w:val="00D93C19"/>
    <w:rsid w:val="00D94B50"/>
    <w:rsid w:val="00DA25C9"/>
    <w:rsid w:val="00DA3A52"/>
    <w:rsid w:val="00DA7C94"/>
    <w:rsid w:val="00DB7900"/>
    <w:rsid w:val="00DC3471"/>
    <w:rsid w:val="00DC386E"/>
    <w:rsid w:val="00DC4E11"/>
    <w:rsid w:val="00DD260D"/>
    <w:rsid w:val="00DD2DAF"/>
    <w:rsid w:val="00DD5CEA"/>
    <w:rsid w:val="00DE6764"/>
    <w:rsid w:val="00DF006C"/>
    <w:rsid w:val="00DF4A30"/>
    <w:rsid w:val="00DF6A9D"/>
    <w:rsid w:val="00DF6FA2"/>
    <w:rsid w:val="00DF7CC8"/>
    <w:rsid w:val="00E0032A"/>
    <w:rsid w:val="00E00475"/>
    <w:rsid w:val="00E026E6"/>
    <w:rsid w:val="00E03D65"/>
    <w:rsid w:val="00E05871"/>
    <w:rsid w:val="00E06D22"/>
    <w:rsid w:val="00E1045E"/>
    <w:rsid w:val="00E1145B"/>
    <w:rsid w:val="00E11EA2"/>
    <w:rsid w:val="00E130E1"/>
    <w:rsid w:val="00E14209"/>
    <w:rsid w:val="00E1C478"/>
    <w:rsid w:val="00E207F9"/>
    <w:rsid w:val="00E2141F"/>
    <w:rsid w:val="00E23FD1"/>
    <w:rsid w:val="00E276E1"/>
    <w:rsid w:val="00E320F2"/>
    <w:rsid w:val="00E3301C"/>
    <w:rsid w:val="00E346B4"/>
    <w:rsid w:val="00E3529A"/>
    <w:rsid w:val="00E37924"/>
    <w:rsid w:val="00E41BEC"/>
    <w:rsid w:val="00E4323C"/>
    <w:rsid w:val="00E471CF"/>
    <w:rsid w:val="00E51ABB"/>
    <w:rsid w:val="00E52861"/>
    <w:rsid w:val="00E546C3"/>
    <w:rsid w:val="00E5647D"/>
    <w:rsid w:val="00E56C49"/>
    <w:rsid w:val="00E57B05"/>
    <w:rsid w:val="00E57F10"/>
    <w:rsid w:val="00E600D1"/>
    <w:rsid w:val="00E6093B"/>
    <w:rsid w:val="00E62507"/>
    <w:rsid w:val="00E62618"/>
    <w:rsid w:val="00E62719"/>
    <w:rsid w:val="00E642D7"/>
    <w:rsid w:val="00E65D67"/>
    <w:rsid w:val="00E66C3E"/>
    <w:rsid w:val="00E67642"/>
    <w:rsid w:val="00E713BC"/>
    <w:rsid w:val="00E73310"/>
    <w:rsid w:val="00E77A5C"/>
    <w:rsid w:val="00E82B6E"/>
    <w:rsid w:val="00E8771C"/>
    <w:rsid w:val="00E87C74"/>
    <w:rsid w:val="00E90322"/>
    <w:rsid w:val="00E93D93"/>
    <w:rsid w:val="00EA6C0D"/>
    <w:rsid w:val="00EA78A3"/>
    <w:rsid w:val="00EA7E50"/>
    <w:rsid w:val="00EA7FF0"/>
    <w:rsid w:val="00EB0E75"/>
    <w:rsid w:val="00EB167B"/>
    <w:rsid w:val="00EB4784"/>
    <w:rsid w:val="00EB7DE8"/>
    <w:rsid w:val="00EC2BF3"/>
    <w:rsid w:val="00EC4B97"/>
    <w:rsid w:val="00EC6B7A"/>
    <w:rsid w:val="00EC773A"/>
    <w:rsid w:val="00ED2FD8"/>
    <w:rsid w:val="00ED6F3B"/>
    <w:rsid w:val="00ED759A"/>
    <w:rsid w:val="00EE05EB"/>
    <w:rsid w:val="00EE2530"/>
    <w:rsid w:val="00EE6D6B"/>
    <w:rsid w:val="00EF0214"/>
    <w:rsid w:val="00EF2A01"/>
    <w:rsid w:val="00EF3ED5"/>
    <w:rsid w:val="00EF7F31"/>
    <w:rsid w:val="00F01608"/>
    <w:rsid w:val="00F023A3"/>
    <w:rsid w:val="00F025ED"/>
    <w:rsid w:val="00F02A6E"/>
    <w:rsid w:val="00F07970"/>
    <w:rsid w:val="00F11B43"/>
    <w:rsid w:val="00F12C07"/>
    <w:rsid w:val="00F1509D"/>
    <w:rsid w:val="00F1573D"/>
    <w:rsid w:val="00F16079"/>
    <w:rsid w:val="00F178AE"/>
    <w:rsid w:val="00F25608"/>
    <w:rsid w:val="00F25E31"/>
    <w:rsid w:val="00F30786"/>
    <w:rsid w:val="00F31383"/>
    <w:rsid w:val="00F31AAC"/>
    <w:rsid w:val="00F3200A"/>
    <w:rsid w:val="00F34F41"/>
    <w:rsid w:val="00F36213"/>
    <w:rsid w:val="00F436DF"/>
    <w:rsid w:val="00F46527"/>
    <w:rsid w:val="00F5155E"/>
    <w:rsid w:val="00F526A8"/>
    <w:rsid w:val="00F53BB4"/>
    <w:rsid w:val="00F53CFF"/>
    <w:rsid w:val="00F548E8"/>
    <w:rsid w:val="00F55E96"/>
    <w:rsid w:val="00F60833"/>
    <w:rsid w:val="00F66CA1"/>
    <w:rsid w:val="00F72F0E"/>
    <w:rsid w:val="00F77C27"/>
    <w:rsid w:val="00F8046A"/>
    <w:rsid w:val="00F80BF4"/>
    <w:rsid w:val="00F822C1"/>
    <w:rsid w:val="00F8522C"/>
    <w:rsid w:val="00F86444"/>
    <w:rsid w:val="00F90EF5"/>
    <w:rsid w:val="00FA18B0"/>
    <w:rsid w:val="00FA1A49"/>
    <w:rsid w:val="00FA23C4"/>
    <w:rsid w:val="00FA719A"/>
    <w:rsid w:val="00FB0514"/>
    <w:rsid w:val="00FB3439"/>
    <w:rsid w:val="00FB3E0F"/>
    <w:rsid w:val="00FB4D4A"/>
    <w:rsid w:val="00FC1864"/>
    <w:rsid w:val="00FD46E3"/>
    <w:rsid w:val="00FD605D"/>
    <w:rsid w:val="00FD7A7B"/>
    <w:rsid w:val="00FE13F0"/>
    <w:rsid w:val="00FF1E16"/>
    <w:rsid w:val="00FF2CAE"/>
    <w:rsid w:val="00FF3981"/>
    <w:rsid w:val="00FF5CCC"/>
    <w:rsid w:val="00FF6C8E"/>
    <w:rsid w:val="010713FB"/>
    <w:rsid w:val="01C900AD"/>
    <w:rsid w:val="0221C959"/>
    <w:rsid w:val="0223AFEB"/>
    <w:rsid w:val="0240598F"/>
    <w:rsid w:val="026EAE68"/>
    <w:rsid w:val="02A21379"/>
    <w:rsid w:val="02AD06C5"/>
    <w:rsid w:val="02B21D3C"/>
    <w:rsid w:val="02C278BA"/>
    <w:rsid w:val="02C2C3DB"/>
    <w:rsid w:val="02D8AD38"/>
    <w:rsid w:val="03023B42"/>
    <w:rsid w:val="0324DACE"/>
    <w:rsid w:val="0334030A"/>
    <w:rsid w:val="0378AFAA"/>
    <w:rsid w:val="03B29D6B"/>
    <w:rsid w:val="03B76E3A"/>
    <w:rsid w:val="03F3BCFB"/>
    <w:rsid w:val="04C38FDC"/>
    <w:rsid w:val="04D0EC06"/>
    <w:rsid w:val="05665A80"/>
    <w:rsid w:val="057AC0B1"/>
    <w:rsid w:val="05AF25CB"/>
    <w:rsid w:val="05BBBAC5"/>
    <w:rsid w:val="0630A1BC"/>
    <w:rsid w:val="065A5916"/>
    <w:rsid w:val="06A164EB"/>
    <w:rsid w:val="06B8B043"/>
    <w:rsid w:val="06BC6E8F"/>
    <w:rsid w:val="06BDA2C4"/>
    <w:rsid w:val="06C51CCE"/>
    <w:rsid w:val="072A37E2"/>
    <w:rsid w:val="078570EE"/>
    <w:rsid w:val="078EFC1A"/>
    <w:rsid w:val="07AA2F09"/>
    <w:rsid w:val="07F21A7F"/>
    <w:rsid w:val="0809E8C7"/>
    <w:rsid w:val="08583EF0"/>
    <w:rsid w:val="08819F6C"/>
    <w:rsid w:val="093D90AB"/>
    <w:rsid w:val="0940BB59"/>
    <w:rsid w:val="09434F15"/>
    <w:rsid w:val="0949C5EE"/>
    <w:rsid w:val="096B9ADB"/>
    <w:rsid w:val="09A3088A"/>
    <w:rsid w:val="09F8A3E7"/>
    <w:rsid w:val="0A2027AB"/>
    <w:rsid w:val="0A21E983"/>
    <w:rsid w:val="0A8022F5"/>
    <w:rsid w:val="0A866B1E"/>
    <w:rsid w:val="0AA45DAA"/>
    <w:rsid w:val="0B178AE2"/>
    <w:rsid w:val="0B1CEF28"/>
    <w:rsid w:val="0B44C8D8"/>
    <w:rsid w:val="0B8E46A1"/>
    <w:rsid w:val="0BA21E88"/>
    <w:rsid w:val="0BB75DDF"/>
    <w:rsid w:val="0BDA5AFE"/>
    <w:rsid w:val="0C1E658D"/>
    <w:rsid w:val="0C4FA60E"/>
    <w:rsid w:val="0C5A6C58"/>
    <w:rsid w:val="0C5DBA69"/>
    <w:rsid w:val="0C7B9AF0"/>
    <w:rsid w:val="0C843B57"/>
    <w:rsid w:val="0C8D8019"/>
    <w:rsid w:val="0C8FEC63"/>
    <w:rsid w:val="0C92C547"/>
    <w:rsid w:val="0CA47DCC"/>
    <w:rsid w:val="0CF367A7"/>
    <w:rsid w:val="0D037C7E"/>
    <w:rsid w:val="0D22366E"/>
    <w:rsid w:val="0D4C09D3"/>
    <w:rsid w:val="0DA0E841"/>
    <w:rsid w:val="0DBCE24A"/>
    <w:rsid w:val="0DE8D7E6"/>
    <w:rsid w:val="0DF0BAB0"/>
    <w:rsid w:val="0DFD8361"/>
    <w:rsid w:val="0E63E974"/>
    <w:rsid w:val="0E93C154"/>
    <w:rsid w:val="0EC4CE65"/>
    <w:rsid w:val="0F241370"/>
    <w:rsid w:val="0F497E67"/>
    <w:rsid w:val="0FB0614F"/>
    <w:rsid w:val="0FBD9005"/>
    <w:rsid w:val="0FC1486F"/>
    <w:rsid w:val="0FCAA273"/>
    <w:rsid w:val="0FE9C461"/>
    <w:rsid w:val="0FFF119E"/>
    <w:rsid w:val="10025BA4"/>
    <w:rsid w:val="10183A25"/>
    <w:rsid w:val="104E863E"/>
    <w:rsid w:val="10672672"/>
    <w:rsid w:val="10AC27F9"/>
    <w:rsid w:val="10AE3483"/>
    <w:rsid w:val="1104D4DF"/>
    <w:rsid w:val="112169A9"/>
    <w:rsid w:val="115D8463"/>
    <w:rsid w:val="1190EB33"/>
    <w:rsid w:val="11D49005"/>
    <w:rsid w:val="11E38C4F"/>
    <w:rsid w:val="11F7A8B8"/>
    <w:rsid w:val="12962EE5"/>
    <w:rsid w:val="129CF71F"/>
    <w:rsid w:val="12C9A54D"/>
    <w:rsid w:val="12DACAC5"/>
    <w:rsid w:val="137FDE08"/>
    <w:rsid w:val="13A662E9"/>
    <w:rsid w:val="13CB3C28"/>
    <w:rsid w:val="13D6B195"/>
    <w:rsid w:val="144647C2"/>
    <w:rsid w:val="147305D4"/>
    <w:rsid w:val="148E2209"/>
    <w:rsid w:val="14B96457"/>
    <w:rsid w:val="14D0E802"/>
    <w:rsid w:val="14D282C1"/>
    <w:rsid w:val="14D54E64"/>
    <w:rsid w:val="14D8A3F4"/>
    <w:rsid w:val="14EFEA99"/>
    <w:rsid w:val="14F8091E"/>
    <w:rsid w:val="150044DC"/>
    <w:rsid w:val="155A75F7"/>
    <w:rsid w:val="15C77AC9"/>
    <w:rsid w:val="160ABD73"/>
    <w:rsid w:val="1642FFF0"/>
    <w:rsid w:val="16580454"/>
    <w:rsid w:val="1662AC51"/>
    <w:rsid w:val="16773ACD"/>
    <w:rsid w:val="167E4762"/>
    <w:rsid w:val="16868243"/>
    <w:rsid w:val="16C6F581"/>
    <w:rsid w:val="16D63FBD"/>
    <w:rsid w:val="1708E4AF"/>
    <w:rsid w:val="170997DE"/>
    <w:rsid w:val="171558E9"/>
    <w:rsid w:val="171F5854"/>
    <w:rsid w:val="174BFB98"/>
    <w:rsid w:val="17A840DF"/>
    <w:rsid w:val="17BE54B6"/>
    <w:rsid w:val="17E5C86E"/>
    <w:rsid w:val="18185A52"/>
    <w:rsid w:val="1837B245"/>
    <w:rsid w:val="190FC029"/>
    <w:rsid w:val="193E1641"/>
    <w:rsid w:val="19D7099F"/>
    <w:rsid w:val="1A071334"/>
    <w:rsid w:val="1A0A1085"/>
    <w:rsid w:val="1A9F823F"/>
    <w:rsid w:val="1AB085B4"/>
    <w:rsid w:val="1ABB0A37"/>
    <w:rsid w:val="1ADAF0DD"/>
    <w:rsid w:val="1AFF0B2F"/>
    <w:rsid w:val="1B1630BC"/>
    <w:rsid w:val="1B499F17"/>
    <w:rsid w:val="1B91F0E0"/>
    <w:rsid w:val="1B9B26DE"/>
    <w:rsid w:val="1BD96ACA"/>
    <w:rsid w:val="1C1144EA"/>
    <w:rsid w:val="1C87D45E"/>
    <w:rsid w:val="1CD4BBC0"/>
    <w:rsid w:val="1CDC43A4"/>
    <w:rsid w:val="1D096FBD"/>
    <w:rsid w:val="1D09BADE"/>
    <w:rsid w:val="1D11D960"/>
    <w:rsid w:val="1D13F2D5"/>
    <w:rsid w:val="1D2D8942"/>
    <w:rsid w:val="1D50F479"/>
    <w:rsid w:val="1D79D168"/>
    <w:rsid w:val="1D8697C2"/>
    <w:rsid w:val="1D8DDEE4"/>
    <w:rsid w:val="1D9175E5"/>
    <w:rsid w:val="1DA5D312"/>
    <w:rsid w:val="1DAD154B"/>
    <w:rsid w:val="1DCA5198"/>
    <w:rsid w:val="1DDBD640"/>
    <w:rsid w:val="1E23BCD2"/>
    <w:rsid w:val="1E8B5DA1"/>
    <w:rsid w:val="1EFF553E"/>
    <w:rsid w:val="1F2C77F0"/>
    <w:rsid w:val="1F5DF620"/>
    <w:rsid w:val="1F781038"/>
    <w:rsid w:val="1F78F33B"/>
    <w:rsid w:val="1F7FDF49"/>
    <w:rsid w:val="1FBD5D09"/>
    <w:rsid w:val="1FF608F7"/>
    <w:rsid w:val="20016A20"/>
    <w:rsid w:val="200DBE43"/>
    <w:rsid w:val="20527EA0"/>
    <w:rsid w:val="2106417B"/>
    <w:rsid w:val="2122D0B8"/>
    <w:rsid w:val="218F8B47"/>
    <w:rsid w:val="21A36D43"/>
    <w:rsid w:val="21C16F48"/>
    <w:rsid w:val="21C27C47"/>
    <w:rsid w:val="21FA045C"/>
    <w:rsid w:val="21FFC3F3"/>
    <w:rsid w:val="2201CE34"/>
    <w:rsid w:val="220A0C86"/>
    <w:rsid w:val="226A7B51"/>
    <w:rsid w:val="23700621"/>
    <w:rsid w:val="237D6FE4"/>
    <w:rsid w:val="23ADDD4D"/>
    <w:rsid w:val="23B3DE32"/>
    <w:rsid w:val="23C8C4A0"/>
    <w:rsid w:val="242DD370"/>
    <w:rsid w:val="244264F4"/>
    <w:rsid w:val="24BB1191"/>
    <w:rsid w:val="24D8AA68"/>
    <w:rsid w:val="24E92227"/>
    <w:rsid w:val="25311C14"/>
    <w:rsid w:val="255B4E86"/>
    <w:rsid w:val="256ADDF7"/>
    <w:rsid w:val="2572C153"/>
    <w:rsid w:val="25AC5553"/>
    <w:rsid w:val="25CD3F51"/>
    <w:rsid w:val="2621130F"/>
    <w:rsid w:val="267D0F65"/>
    <w:rsid w:val="26AA1EE7"/>
    <w:rsid w:val="26B60633"/>
    <w:rsid w:val="26DA1AF8"/>
    <w:rsid w:val="27689C84"/>
    <w:rsid w:val="279AC04C"/>
    <w:rsid w:val="279C16BD"/>
    <w:rsid w:val="27AA02EA"/>
    <w:rsid w:val="27B8D111"/>
    <w:rsid w:val="280510AD"/>
    <w:rsid w:val="2817F0E8"/>
    <w:rsid w:val="28304548"/>
    <w:rsid w:val="285F9E92"/>
    <w:rsid w:val="28AF6FE3"/>
    <w:rsid w:val="28B2E3EF"/>
    <w:rsid w:val="28B718FD"/>
    <w:rsid w:val="28F82205"/>
    <w:rsid w:val="290107EC"/>
    <w:rsid w:val="2906D205"/>
    <w:rsid w:val="290A14C7"/>
    <w:rsid w:val="292F9927"/>
    <w:rsid w:val="293681AF"/>
    <w:rsid w:val="297B879C"/>
    <w:rsid w:val="29B88A02"/>
    <w:rsid w:val="29CF357E"/>
    <w:rsid w:val="29EC067B"/>
    <w:rsid w:val="2A8AC984"/>
    <w:rsid w:val="2A96B244"/>
    <w:rsid w:val="2ABA4F12"/>
    <w:rsid w:val="2AEBBF03"/>
    <w:rsid w:val="2AFEB566"/>
    <w:rsid w:val="2B04BE5D"/>
    <w:rsid w:val="2B7D0B8A"/>
    <w:rsid w:val="2B83EB15"/>
    <w:rsid w:val="2BD89D31"/>
    <w:rsid w:val="2BE6DEF7"/>
    <w:rsid w:val="2BF9ABB5"/>
    <w:rsid w:val="2C27B915"/>
    <w:rsid w:val="2C28B0A1"/>
    <w:rsid w:val="2C7326BE"/>
    <w:rsid w:val="2D371CD7"/>
    <w:rsid w:val="2D536E97"/>
    <w:rsid w:val="2D5D6AEE"/>
    <w:rsid w:val="2D672B9B"/>
    <w:rsid w:val="2DB9E669"/>
    <w:rsid w:val="2DC3D721"/>
    <w:rsid w:val="2E3234DD"/>
    <w:rsid w:val="2E37B317"/>
    <w:rsid w:val="2E5AAE88"/>
    <w:rsid w:val="2EA7EFBB"/>
    <w:rsid w:val="2EB1E2E8"/>
    <w:rsid w:val="2ED84B07"/>
    <w:rsid w:val="2F273575"/>
    <w:rsid w:val="2FF89FD8"/>
    <w:rsid w:val="308C3D67"/>
    <w:rsid w:val="3090D377"/>
    <w:rsid w:val="30A07332"/>
    <w:rsid w:val="30F1872B"/>
    <w:rsid w:val="30F30710"/>
    <w:rsid w:val="30FA4CF7"/>
    <w:rsid w:val="31629D2D"/>
    <w:rsid w:val="31ADE0CF"/>
    <w:rsid w:val="31E2C162"/>
    <w:rsid w:val="31EBFC14"/>
    <w:rsid w:val="31F7D181"/>
    <w:rsid w:val="3206C1AB"/>
    <w:rsid w:val="322C43E3"/>
    <w:rsid w:val="326CD6F5"/>
    <w:rsid w:val="32B24671"/>
    <w:rsid w:val="32B62832"/>
    <w:rsid w:val="32C4099A"/>
    <w:rsid w:val="32DF75C9"/>
    <w:rsid w:val="3335C6ED"/>
    <w:rsid w:val="337B60DE"/>
    <w:rsid w:val="338CC04F"/>
    <w:rsid w:val="33E12E93"/>
    <w:rsid w:val="342AAC12"/>
    <w:rsid w:val="3448EB07"/>
    <w:rsid w:val="34CB2ABC"/>
    <w:rsid w:val="34D0D7BB"/>
    <w:rsid w:val="3565BDD3"/>
    <w:rsid w:val="359434AB"/>
    <w:rsid w:val="35D848FE"/>
    <w:rsid w:val="35E4BB68"/>
    <w:rsid w:val="35F12AA1"/>
    <w:rsid w:val="36170521"/>
    <w:rsid w:val="364109C8"/>
    <w:rsid w:val="367760E6"/>
    <w:rsid w:val="368A7C47"/>
    <w:rsid w:val="36C789FD"/>
    <w:rsid w:val="36D4B8CF"/>
    <w:rsid w:val="376E559F"/>
    <w:rsid w:val="378CDAF9"/>
    <w:rsid w:val="379426DF"/>
    <w:rsid w:val="37B02B77"/>
    <w:rsid w:val="37BF8943"/>
    <w:rsid w:val="37F5A314"/>
    <w:rsid w:val="3800BB21"/>
    <w:rsid w:val="3823290E"/>
    <w:rsid w:val="386A3670"/>
    <w:rsid w:val="38808808"/>
    <w:rsid w:val="3882256D"/>
    <w:rsid w:val="389C075B"/>
    <w:rsid w:val="38DB2C8E"/>
    <w:rsid w:val="38F58D1F"/>
    <w:rsid w:val="391EF744"/>
    <w:rsid w:val="39384D5A"/>
    <w:rsid w:val="39576EA2"/>
    <w:rsid w:val="39602429"/>
    <w:rsid w:val="396838ED"/>
    <w:rsid w:val="39790873"/>
    <w:rsid w:val="3995AED5"/>
    <w:rsid w:val="399C8B82"/>
    <w:rsid w:val="39BE7F51"/>
    <w:rsid w:val="3A2556CF"/>
    <w:rsid w:val="3A28A57E"/>
    <w:rsid w:val="3A2998EC"/>
    <w:rsid w:val="3A7E7DBB"/>
    <w:rsid w:val="3A7F4114"/>
    <w:rsid w:val="3A8DF06D"/>
    <w:rsid w:val="3AA515F6"/>
    <w:rsid w:val="3B0112A8"/>
    <w:rsid w:val="3B01BD7F"/>
    <w:rsid w:val="3B03F0BE"/>
    <w:rsid w:val="3B4F2388"/>
    <w:rsid w:val="3B79E9C6"/>
    <w:rsid w:val="3BF1D6EC"/>
    <w:rsid w:val="3C133659"/>
    <w:rsid w:val="3C3E5150"/>
    <w:rsid w:val="3C9F5A71"/>
    <w:rsid w:val="3CD69FF6"/>
    <w:rsid w:val="3CDBD6EB"/>
    <w:rsid w:val="3CEACAF8"/>
    <w:rsid w:val="3D20E1DB"/>
    <w:rsid w:val="3D4969CE"/>
    <w:rsid w:val="3D679329"/>
    <w:rsid w:val="3D80FCB3"/>
    <w:rsid w:val="3D8D6912"/>
    <w:rsid w:val="3DB1E5A1"/>
    <w:rsid w:val="3DB6FD24"/>
    <w:rsid w:val="3DCD5C0A"/>
    <w:rsid w:val="3DE5B8C4"/>
    <w:rsid w:val="3E188D1C"/>
    <w:rsid w:val="3E5E2413"/>
    <w:rsid w:val="3E674604"/>
    <w:rsid w:val="3E963589"/>
    <w:rsid w:val="3EE53A2F"/>
    <w:rsid w:val="3F14ECB6"/>
    <w:rsid w:val="3F1CE35D"/>
    <w:rsid w:val="3F1EC09D"/>
    <w:rsid w:val="3F1F9980"/>
    <w:rsid w:val="3F5442F0"/>
    <w:rsid w:val="3F684E44"/>
    <w:rsid w:val="3FA295A1"/>
    <w:rsid w:val="3FDCB6C4"/>
    <w:rsid w:val="3FE553B1"/>
    <w:rsid w:val="4055AF7E"/>
    <w:rsid w:val="4075D649"/>
    <w:rsid w:val="407D202E"/>
    <w:rsid w:val="408AC205"/>
    <w:rsid w:val="410366C3"/>
    <w:rsid w:val="41052163"/>
    <w:rsid w:val="4141FE5D"/>
    <w:rsid w:val="4163EB3A"/>
    <w:rsid w:val="4163FFCE"/>
    <w:rsid w:val="4177B162"/>
    <w:rsid w:val="417CE00F"/>
    <w:rsid w:val="419F8F92"/>
    <w:rsid w:val="41A97DBE"/>
    <w:rsid w:val="41C9038D"/>
    <w:rsid w:val="41EE60F6"/>
    <w:rsid w:val="41EEFA87"/>
    <w:rsid w:val="4280B4F5"/>
    <w:rsid w:val="42925A76"/>
    <w:rsid w:val="4293C1EE"/>
    <w:rsid w:val="42AA70C9"/>
    <w:rsid w:val="4345240E"/>
    <w:rsid w:val="434B02D4"/>
    <w:rsid w:val="434DD088"/>
    <w:rsid w:val="437A152E"/>
    <w:rsid w:val="43846A47"/>
    <w:rsid w:val="438A3157"/>
    <w:rsid w:val="4398ED37"/>
    <w:rsid w:val="43AD4E70"/>
    <w:rsid w:val="43F81BB6"/>
    <w:rsid w:val="43FA3D4E"/>
    <w:rsid w:val="445775C1"/>
    <w:rsid w:val="44858F77"/>
    <w:rsid w:val="448AE801"/>
    <w:rsid w:val="44C0562C"/>
    <w:rsid w:val="44CD115C"/>
    <w:rsid w:val="44E01D20"/>
    <w:rsid w:val="44ECF63C"/>
    <w:rsid w:val="458169F5"/>
    <w:rsid w:val="45C4114F"/>
    <w:rsid w:val="45E2936B"/>
    <w:rsid w:val="46098B1F"/>
    <w:rsid w:val="4639FB89"/>
    <w:rsid w:val="466D2647"/>
    <w:rsid w:val="467E0B69"/>
    <w:rsid w:val="46CBEF22"/>
    <w:rsid w:val="46F04C14"/>
    <w:rsid w:val="46F8B6E4"/>
    <w:rsid w:val="46FCA204"/>
    <w:rsid w:val="470B1E6D"/>
    <w:rsid w:val="4732526C"/>
    <w:rsid w:val="4750B637"/>
    <w:rsid w:val="477A1E3F"/>
    <w:rsid w:val="47E1FF76"/>
    <w:rsid w:val="47F7DF54"/>
    <w:rsid w:val="48836DD8"/>
    <w:rsid w:val="488C1C75"/>
    <w:rsid w:val="489536EF"/>
    <w:rsid w:val="48AFB02B"/>
    <w:rsid w:val="48DDD2AF"/>
    <w:rsid w:val="49A18A7D"/>
    <w:rsid w:val="4A1AE92B"/>
    <w:rsid w:val="4A1EB51B"/>
    <w:rsid w:val="4A39A8CD"/>
    <w:rsid w:val="4A68421C"/>
    <w:rsid w:val="4A7338DD"/>
    <w:rsid w:val="4A779901"/>
    <w:rsid w:val="4AB91FD7"/>
    <w:rsid w:val="4AC91DC9"/>
    <w:rsid w:val="4B3851ED"/>
    <w:rsid w:val="4B53B610"/>
    <w:rsid w:val="4B7919FC"/>
    <w:rsid w:val="4B836D3D"/>
    <w:rsid w:val="4BA8CF6D"/>
    <w:rsid w:val="4BAA94DA"/>
    <w:rsid w:val="4BD8E929"/>
    <w:rsid w:val="4BF0AFC5"/>
    <w:rsid w:val="4C2E1ED0"/>
    <w:rsid w:val="4C31787C"/>
    <w:rsid w:val="4C9F6C19"/>
    <w:rsid w:val="4CAFB330"/>
    <w:rsid w:val="4D2E3966"/>
    <w:rsid w:val="4E33813F"/>
    <w:rsid w:val="4E3C08F4"/>
    <w:rsid w:val="4E665A26"/>
    <w:rsid w:val="4EB8ED77"/>
    <w:rsid w:val="4F025714"/>
    <w:rsid w:val="4F0DEBD5"/>
    <w:rsid w:val="4F14AC6C"/>
    <w:rsid w:val="4F31594E"/>
    <w:rsid w:val="4F57830C"/>
    <w:rsid w:val="4F771B99"/>
    <w:rsid w:val="4F865E21"/>
    <w:rsid w:val="4FA98374"/>
    <w:rsid w:val="50367176"/>
    <w:rsid w:val="5091AE7F"/>
    <w:rsid w:val="50B48009"/>
    <w:rsid w:val="50C81150"/>
    <w:rsid w:val="50D18176"/>
    <w:rsid w:val="50EC5F41"/>
    <w:rsid w:val="50F66F1D"/>
    <w:rsid w:val="511235F0"/>
    <w:rsid w:val="51453B4C"/>
    <w:rsid w:val="5154857C"/>
    <w:rsid w:val="51915125"/>
    <w:rsid w:val="51B5EDE2"/>
    <w:rsid w:val="523251F4"/>
    <w:rsid w:val="52488F54"/>
    <w:rsid w:val="5248C6F1"/>
    <w:rsid w:val="53206FCB"/>
    <w:rsid w:val="53332C34"/>
    <w:rsid w:val="537E1C10"/>
    <w:rsid w:val="537EFA6C"/>
    <w:rsid w:val="53D6D038"/>
    <w:rsid w:val="5459FBD3"/>
    <w:rsid w:val="5466DB51"/>
    <w:rsid w:val="549D5184"/>
    <w:rsid w:val="54D44E06"/>
    <w:rsid w:val="552095CC"/>
    <w:rsid w:val="5598AF49"/>
    <w:rsid w:val="55DC4B74"/>
    <w:rsid w:val="5600802F"/>
    <w:rsid w:val="56671332"/>
    <w:rsid w:val="56AAD6FF"/>
    <w:rsid w:val="56CBE389"/>
    <w:rsid w:val="56DB06A8"/>
    <w:rsid w:val="56DF7DC7"/>
    <w:rsid w:val="56EB86F7"/>
    <w:rsid w:val="56F4180C"/>
    <w:rsid w:val="56FE8B8D"/>
    <w:rsid w:val="570CBFE8"/>
    <w:rsid w:val="57347FAA"/>
    <w:rsid w:val="575CEABE"/>
    <w:rsid w:val="57604AF8"/>
    <w:rsid w:val="57A1CB08"/>
    <w:rsid w:val="57B6ABFC"/>
    <w:rsid w:val="57D40A08"/>
    <w:rsid w:val="57F51116"/>
    <w:rsid w:val="5816F7E9"/>
    <w:rsid w:val="588F9B7C"/>
    <w:rsid w:val="589D2D59"/>
    <w:rsid w:val="58A38AAD"/>
    <w:rsid w:val="58C4500C"/>
    <w:rsid w:val="58E6CD07"/>
    <w:rsid w:val="58EBF655"/>
    <w:rsid w:val="58ED0F6E"/>
    <w:rsid w:val="58F9844F"/>
    <w:rsid w:val="58FB4888"/>
    <w:rsid w:val="594F4E21"/>
    <w:rsid w:val="596FDA69"/>
    <w:rsid w:val="598D31BA"/>
    <w:rsid w:val="59A771E4"/>
    <w:rsid w:val="59C3564A"/>
    <w:rsid w:val="59EE4354"/>
    <w:rsid w:val="59F56720"/>
    <w:rsid w:val="5A9A10A6"/>
    <w:rsid w:val="5AB6FC67"/>
    <w:rsid w:val="5AB72B59"/>
    <w:rsid w:val="5AD15B3E"/>
    <w:rsid w:val="5AFB846D"/>
    <w:rsid w:val="5B28E9EE"/>
    <w:rsid w:val="5BAA0301"/>
    <w:rsid w:val="5C094E69"/>
    <w:rsid w:val="5C5A1573"/>
    <w:rsid w:val="5C71F8B3"/>
    <w:rsid w:val="5C8169F4"/>
    <w:rsid w:val="5CA26C4E"/>
    <w:rsid w:val="5CE92EA9"/>
    <w:rsid w:val="5CEF0842"/>
    <w:rsid w:val="5CEF3901"/>
    <w:rsid w:val="5CFBC1DB"/>
    <w:rsid w:val="5D0E2156"/>
    <w:rsid w:val="5D1435C7"/>
    <w:rsid w:val="5D21C507"/>
    <w:rsid w:val="5D24623E"/>
    <w:rsid w:val="5D31462B"/>
    <w:rsid w:val="5D4ED31E"/>
    <w:rsid w:val="5D6A448D"/>
    <w:rsid w:val="5DC44AA5"/>
    <w:rsid w:val="5E0C88D3"/>
    <w:rsid w:val="5E21D1FD"/>
    <w:rsid w:val="5E37808E"/>
    <w:rsid w:val="5E449ABA"/>
    <w:rsid w:val="5E56F32D"/>
    <w:rsid w:val="5EE4AE3D"/>
    <w:rsid w:val="5EFE5946"/>
    <w:rsid w:val="5F108467"/>
    <w:rsid w:val="5F47D3B0"/>
    <w:rsid w:val="5F729C84"/>
    <w:rsid w:val="5F7F5670"/>
    <w:rsid w:val="5FB60FE2"/>
    <w:rsid w:val="5FDB2449"/>
    <w:rsid w:val="60360274"/>
    <w:rsid w:val="6052470C"/>
    <w:rsid w:val="605EFA41"/>
    <w:rsid w:val="60631282"/>
    <w:rsid w:val="60718DCE"/>
    <w:rsid w:val="607CDFEB"/>
    <w:rsid w:val="609874F1"/>
    <w:rsid w:val="60CAF5C2"/>
    <w:rsid w:val="61085521"/>
    <w:rsid w:val="61126884"/>
    <w:rsid w:val="61180B11"/>
    <w:rsid w:val="612A5B9D"/>
    <w:rsid w:val="612C649D"/>
    <w:rsid w:val="61341CD2"/>
    <w:rsid w:val="61408BDD"/>
    <w:rsid w:val="61B8BEB1"/>
    <w:rsid w:val="622AE742"/>
    <w:rsid w:val="624D454C"/>
    <w:rsid w:val="6259014B"/>
    <w:rsid w:val="62C5E1F5"/>
    <w:rsid w:val="62C62BFE"/>
    <w:rsid w:val="62C89418"/>
    <w:rsid w:val="6323BD1B"/>
    <w:rsid w:val="63BCABB0"/>
    <w:rsid w:val="63CF64DB"/>
    <w:rsid w:val="646D6BFA"/>
    <w:rsid w:val="64C11930"/>
    <w:rsid w:val="64CAE4C5"/>
    <w:rsid w:val="64DE5774"/>
    <w:rsid w:val="64F69A87"/>
    <w:rsid w:val="6546F925"/>
    <w:rsid w:val="655C9268"/>
    <w:rsid w:val="6586A60E"/>
    <w:rsid w:val="65C3A754"/>
    <w:rsid w:val="65C9D689"/>
    <w:rsid w:val="65F4F9E5"/>
    <w:rsid w:val="66178F66"/>
    <w:rsid w:val="6653C198"/>
    <w:rsid w:val="667A27D5"/>
    <w:rsid w:val="66ACA308"/>
    <w:rsid w:val="66E134DB"/>
    <w:rsid w:val="66EA8AA8"/>
    <w:rsid w:val="675AA754"/>
    <w:rsid w:val="677B04BE"/>
    <w:rsid w:val="67D1171E"/>
    <w:rsid w:val="67EC2B6B"/>
    <w:rsid w:val="68566075"/>
    <w:rsid w:val="688A75FA"/>
    <w:rsid w:val="689B2B2E"/>
    <w:rsid w:val="6910D153"/>
    <w:rsid w:val="693B69D3"/>
    <w:rsid w:val="694F6587"/>
    <w:rsid w:val="69631E17"/>
    <w:rsid w:val="698161E3"/>
    <w:rsid w:val="69B1C897"/>
    <w:rsid w:val="69F4091D"/>
    <w:rsid w:val="6A26947C"/>
    <w:rsid w:val="6A2AB7DF"/>
    <w:rsid w:val="6A55B799"/>
    <w:rsid w:val="6A6B4404"/>
    <w:rsid w:val="6A88E718"/>
    <w:rsid w:val="6A97BF9F"/>
    <w:rsid w:val="6ACE28AD"/>
    <w:rsid w:val="6ADC8EB1"/>
    <w:rsid w:val="6AEC5E7E"/>
    <w:rsid w:val="6AF967C5"/>
    <w:rsid w:val="6B1E60D2"/>
    <w:rsid w:val="6B24DA2B"/>
    <w:rsid w:val="6B4C7E91"/>
    <w:rsid w:val="6B79299B"/>
    <w:rsid w:val="6BA85F92"/>
    <w:rsid w:val="6BF42B6E"/>
    <w:rsid w:val="6C17B908"/>
    <w:rsid w:val="6C24CDE8"/>
    <w:rsid w:val="6CAC9703"/>
    <w:rsid w:val="6CE96959"/>
    <w:rsid w:val="6D2FDB70"/>
    <w:rsid w:val="6D341A20"/>
    <w:rsid w:val="6DF89F34"/>
    <w:rsid w:val="6E1A77B8"/>
    <w:rsid w:val="6E2112B2"/>
    <w:rsid w:val="6E742B4A"/>
    <w:rsid w:val="6E7B2A4C"/>
    <w:rsid w:val="6E9C32BE"/>
    <w:rsid w:val="6EBDF06C"/>
    <w:rsid w:val="6EE23788"/>
    <w:rsid w:val="6F17C233"/>
    <w:rsid w:val="6F1CC6B4"/>
    <w:rsid w:val="6F30DD81"/>
    <w:rsid w:val="6F468AED"/>
    <w:rsid w:val="6F64722C"/>
    <w:rsid w:val="6FBD9432"/>
    <w:rsid w:val="6FFB03A3"/>
    <w:rsid w:val="7007105D"/>
    <w:rsid w:val="701D08D5"/>
    <w:rsid w:val="701DE05F"/>
    <w:rsid w:val="703B5572"/>
    <w:rsid w:val="7059FA8C"/>
    <w:rsid w:val="70658CDA"/>
    <w:rsid w:val="706638CD"/>
    <w:rsid w:val="706A97CC"/>
    <w:rsid w:val="7089AAD2"/>
    <w:rsid w:val="70BFF69F"/>
    <w:rsid w:val="70E70C22"/>
    <w:rsid w:val="714BC6DF"/>
    <w:rsid w:val="71790416"/>
    <w:rsid w:val="71930802"/>
    <w:rsid w:val="71931434"/>
    <w:rsid w:val="71A5FE0A"/>
    <w:rsid w:val="71FE31B9"/>
    <w:rsid w:val="72160AA5"/>
    <w:rsid w:val="722DC7B7"/>
    <w:rsid w:val="72482AA4"/>
    <w:rsid w:val="727F987F"/>
    <w:rsid w:val="7298CFE7"/>
    <w:rsid w:val="72A42602"/>
    <w:rsid w:val="72EA818B"/>
    <w:rsid w:val="73097A53"/>
    <w:rsid w:val="73130A1F"/>
    <w:rsid w:val="731BA5A2"/>
    <w:rsid w:val="733DBCEA"/>
    <w:rsid w:val="7341CE6B"/>
    <w:rsid w:val="73520D23"/>
    <w:rsid w:val="7367F0B1"/>
    <w:rsid w:val="7383A1BA"/>
    <w:rsid w:val="73C39397"/>
    <w:rsid w:val="7408DDF0"/>
    <w:rsid w:val="746E00B0"/>
    <w:rsid w:val="74800DAF"/>
    <w:rsid w:val="74B6030C"/>
    <w:rsid w:val="74C0F4DB"/>
    <w:rsid w:val="74D4E23A"/>
    <w:rsid w:val="74D8FDE9"/>
    <w:rsid w:val="74DEBF7A"/>
    <w:rsid w:val="753CA84B"/>
    <w:rsid w:val="7549458E"/>
    <w:rsid w:val="755758F8"/>
    <w:rsid w:val="75B7D9C9"/>
    <w:rsid w:val="75D72FC1"/>
    <w:rsid w:val="761DE17F"/>
    <w:rsid w:val="766E6E30"/>
    <w:rsid w:val="767CA74A"/>
    <w:rsid w:val="7696D65A"/>
    <w:rsid w:val="76C0846B"/>
    <w:rsid w:val="76C3052E"/>
    <w:rsid w:val="76E18FEE"/>
    <w:rsid w:val="76E72354"/>
    <w:rsid w:val="76F64CD5"/>
    <w:rsid w:val="7780DA76"/>
    <w:rsid w:val="77833B82"/>
    <w:rsid w:val="7789E3EA"/>
    <w:rsid w:val="779D111F"/>
    <w:rsid w:val="77FB7670"/>
    <w:rsid w:val="781365A8"/>
    <w:rsid w:val="78467249"/>
    <w:rsid w:val="78711FB8"/>
    <w:rsid w:val="78AAF52A"/>
    <w:rsid w:val="78D63786"/>
    <w:rsid w:val="7931C6A7"/>
    <w:rsid w:val="79618B42"/>
    <w:rsid w:val="79696D97"/>
    <w:rsid w:val="79A4D4FA"/>
    <w:rsid w:val="79A5F7D9"/>
    <w:rsid w:val="7A20ACCE"/>
    <w:rsid w:val="7A2FD38D"/>
    <w:rsid w:val="7A58B6AE"/>
    <w:rsid w:val="7A6AB8E7"/>
    <w:rsid w:val="7A9D4664"/>
    <w:rsid w:val="7ABB5C5D"/>
    <w:rsid w:val="7AC56D9B"/>
    <w:rsid w:val="7AC61373"/>
    <w:rsid w:val="7AE8BDA6"/>
    <w:rsid w:val="7B3A0704"/>
    <w:rsid w:val="7B639FD9"/>
    <w:rsid w:val="7B815248"/>
    <w:rsid w:val="7BD90177"/>
    <w:rsid w:val="7CBAB96A"/>
    <w:rsid w:val="7CF5FCF2"/>
    <w:rsid w:val="7D065EDD"/>
    <w:rsid w:val="7D2C1F21"/>
    <w:rsid w:val="7D481961"/>
    <w:rsid w:val="7D493DC8"/>
    <w:rsid w:val="7D4F8A58"/>
    <w:rsid w:val="7D7B6626"/>
    <w:rsid w:val="7D9B6CED"/>
    <w:rsid w:val="7DBB5DC1"/>
    <w:rsid w:val="7DC79F47"/>
    <w:rsid w:val="7E31C2E7"/>
    <w:rsid w:val="7E72FECC"/>
    <w:rsid w:val="7ED4F54A"/>
    <w:rsid w:val="7F039C3A"/>
    <w:rsid w:val="7F15BBCF"/>
    <w:rsid w:val="7F1AA6A5"/>
    <w:rsid w:val="7F523AD9"/>
    <w:rsid w:val="7F54C453"/>
    <w:rsid w:val="7FD3465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4CDB3"/>
  <w15:docId w15:val="{4524DF6B-DC2C-42C2-9022-4EA57AC79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nl-BE" w:eastAsia="en-GB"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52861"/>
    <w:pPr>
      <w:spacing w:line="276" w:lineRule="auto"/>
    </w:pPr>
  </w:style>
  <w:style w:type="paragraph" w:styleId="Heading1">
    <w:name w:val="heading 1"/>
    <w:basedOn w:val="Normal"/>
    <w:next w:val="Normal"/>
    <w:uiPriority w:val="9"/>
    <w:qFormat/>
    <w:rsid w:val="5E37808E"/>
    <w:pPr>
      <w:keepNext/>
      <w:keepLines/>
      <w:spacing w:before="480" w:after="360"/>
      <w:ind w:left="431" w:hanging="431"/>
      <w:outlineLvl w:val="0"/>
    </w:pPr>
    <w:rPr>
      <w:b/>
      <w:bCs/>
      <w:smallCaps/>
      <w:color w:val="373636" w:themeColor="accent2"/>
      <w:sz w:val="36"/>
      <w:szCs w:val="36"/>
    </w:rPr>
  </w:style>
  <w:style w:type="paragraph" w:styleId="Heading2">
    <w:name w:val="heading 2"/>
    <w:basedOn w:val="Normal"/>
    <w:next w:val="Normal"/>
    <w:uiPriority w:val="9"/>
    <w:semiHidden/>
    <w:unhideWhenUsed/>
    <w:qFormat/>
    <w:rsid w:val="5E37808E"/>
    <w:pPr>
      <w:keepNext/>
      <w:keepLines/>
      <w:spacing w:before="360" w:after="320"/>
      <w:ind w:left="1440" w:hanging="360"/>
      <w:outlineLvl w:val="1"/>
    </w:pPr>
    <w:rPr>
      <w:b/>
      <w:bCs/>
      <w:smallCaps/>
      <w:color w:val="373636" w:themeColor="accent2"/>
      <w:sz w:val="32"/>
      <w:szCs w:val="32"/>
    </w:rPr>
  </w:style>
  <w:style w:type="paragraph" w:styleId="Heading3">
    <w:name w:val="heading 3"/>
    <w:basedOn w:val="Normal"/>
    <w:next w:val="Normal"/>
    <w:uiPriority w:val="9"/>
    <w:semiHidden/>
    <w:unhideWhenUsed/>
    <w:qFormat/>
    <w:rsid w:val="5E37808E"/>
    <w:pPr>
      <w:keepNext/>
      <w:keepLines/>
      <w:spacing w:before="240" w:after="120"/>
      <w:ind w:left="2160" w:hanging="360"/>
      <w:outlineLvl w:val="2"/>
    </w:pPr>
    <w:rPr>
      <w:b/>
      <w:bCs/>
      <w:color w:val="6B6B6B" w:themeColor="accent4"/>
      <w:sz w:val="24"/>
      <w:szCs w:val="24"/>
    </w:rPr>
  </w:style>
  <w:style w:type="paragraph" w:styleId="Heading4">
    <w:name w:val="heading 4"/>
    <w:basedOn w:val="Normal"/>
    <w:next w:val="Normal"/>
    <w:uiPriority w:val="9"/>
    <w:semiHidden/>
    <w:unhideWhenUsed/>
    <w:qFormat/>
    <w:rsid w:val="5E37808E"/>
    <w:pPr>
      <w:keepNext/>
      <w:keepLines/>
      <w:spacing w:before="200"/>
      <w:ind w:left="862" w:hanging="862"/>
      <w:outlineLvl w:val="3"/>
    </w:pPr>
    <w:rPr>
      <w:b/>
      <w:bCs/>
      <w:color w:val="6B6B6B" w:themeColor="accent4"/>
    </w:rPr>
  </w:style>
  <w:style w:type="paragraph" w:styleId="Heading5">
    <w:name w:val="heading 5"/>
    <w:basedOn w:val="Normal"/>
    <w:next w:val="Normal"/>
    <w:uiPriority w:val="9"/>
    <w:semiHidden/>
    <w:unhideWhenUsed/>
    <w:qFormat/>
    <w:rsid w:val="5E37808E"/>
    <w:pPr>
      <w:keepNext/>
      <w:keepLines/>
      <w:spacing w:before="200"/>
      <w:ind w:left="1009" w:hanging="1009"/>
      <w:outlineLvl w:val="4"/>
    </w:pPr>
    <w:rPr>
      <w:color w:val="6B6B6B" w:themeColor="accent4"/>
    </w:rPr>
  </w:style>
  <w:style w:type="paragraph" w:styleId="Heading6">
    <w:name w:val="heading 6"/>
    <w:basedOn w:val="Normal"/>
    <w:next w:val="Normal"/>
    <w:uiPriority w:val="9"/>
    <w:semiHidden/>
    <w:unhideWhenUsed/>
    <w:qFormat/>
    <w:rsid w:val="5E37808E"/>
    <w:pPr>
      <w:keepNext/>
      <w:keepLines/>
      <w:spacing w:before="200"/>
      <w:ind w:left="1151" w:hanging="1151"/>
      <w:outlineLvl w:val="5"/>
    </w:pPr>
    <w:rPr>
      <w:color w:val="6B6B6B" w:themeColor="accent4"/>
    </w:rPr>
  </w:style>
  <w:style w:type="paragraph" w:styleId="Heading7">
    <w:name w:val="heading 7"/>
    <w:basedOn w:val="Normal6"/>
    <w:next w:val="Normal6"/>
    <w:link w:val="Heading7Char"/>
    <w:uiPriority w:val="9"/>
    <w:unhideWhenUsed/>
    <w:qFormat/>
    <w:rsid w:val="00CE4558"/>
    <w:pPr>
      <w:keepNext/>
      <w:keepLines/>
      <w:numPr>
        <w:ilvl w:val="6"/>
        <w:numId w:val="8"/>
      </w:numPr>
      <w:spacing w:before="200"/>
      <w:ind w:left="1298" w:hanging="1298"/>
      <w:outlineLvl w:val="6"/>
    </w:pPr>
    <w:rPr>
      <w:rFonts w:eastAsiaTheme="majorEastAsia" w:cstheme="majorBidi"/>
      <w:iCs/>
      <w:color w:val="6B6B6B" w:themeColor="text2"/>
    </w:rPr>
  </w:style>
  <w:style w:type="paragraph" w:styleId="Heading8">
    <w:name w:val="heading 8"/>
    <w:basedOn w:val="Normal6"/>
    <w:next w:val="Normal6"/>
    <w:link w:val="Heading8Char"/>
    <w:uiPriority w:val="9"/>
    <w:unhideWhenUsed/>
    <w:qFormat/>
    <w:rsid w:val="00CE4558"/>
    <w:pPr>
      <w:keepNext/>
      <w:keepLines/>
      <w:numPr>
        <w:ilvl w:val="7"/>
        <w:numId w:val="8"/>
      </w:numPr>
      <w:spacing w:before="200"/>
      <w:outlineLvl w:val="7"/>
    </w:pPr>
    <w:rPr>
      <w:rFonts w:eastAsiaTheme="majorEastAsia" w:cstheme="majorBidi"/>
      <w:color w:val="6B6B6B" w:themeColor="text2"/>
      <w:szCs w:val="20"/>
    </w:rPr>
  </w:style>
  <w:style w:type="paragraph" w:styleId="Heading9">
    <w:name w:val="heading 9"/>
    <w:basedOn w:val="Normal6"/>
    <w:next w:val="Normal6"/>
    <w:link w:val="Heading9Char"/>
    <w:uiPriority w:val="9"/>
    <w:unhideWhenUsed/>
    <w:qFormat/>
    <w:rsid w:val="00CE4558"/>
    <w:pPr>
      <w:keepNext/>
      <w:keepLines/>
      <w:numPr>
        <w:ilvl w:val="8"/>
        <w:numId w:val="8"/>
      </w:numPr>
      <w:spacing w:before="200"/>
      <w:ind w:left="1582" w:hanging="1582"/>
      <w:outlineLvl w:val="8"/>
    </w:pPr>
    <w:rPr>
      <w:rFonts w:eastAsiaTheme="majorEastAsia" w:cstheme="majorBidi"/>
      <w:iCs/>
      <w:color w:val="6B6B6B" w:themeColor="text2"/>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5E37808E"/>
    <w:pPr>
      <w:spacing w:before="720" w:after="840"/>
      <w:jc w:val="right"/>
    </w:pPr>
    <w:rPr>
      <w:b/>
      <w:bCs/>
      <w:smallCaps/>
      <w:sz w:val="72"/>
      <w:szCs w:val="7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80" w:after="360" w:line="432" w:lineRule="auto"/>
      <w:ind w:left="431" w:hanging="431"/>
    </w:pPr>
    <w:rPr>
      <w:b/>
      <w:smallCaps/>
      <w:color w:val="373636"/>
      <w:sz w:val="36"/>
      <w:szCs w:val="36"/>
    </w:rPr>
  </w:style>
  <w:style w:type="paragraph" w:styleId="heading20" w:customStyle="1">
    <w:name w:val="heading 20"/>
    <w:basedOn w:val="Normal0"/>
    <w:next w:val="Normal0"/>
    <w:pPr>
      <w:keepNext/>
      <w:keepLines/>
      <w:spacing w:before="360" w:after="320" w:line="400" w:lineRule="auto"/>
      <w:ind w:left="1440" w:hanging="360"/>
    </w:pPr>
    <w:rPr>
      <w:b/>
      <w:smallCaps/>
      <w:color w:val="373636"/>
      <w:sz w:val="32"/>
      <w:szCs w:val="32"/>
    </w:rPr>
  </w:style>
  <w:style w:type="paragraph" w:styleId="heading30" w:customStyle="1">
    <w:name w:val="heading 30"/>
    <w:basedOn w:val="Normal0"/>
    <w:next w:val="Normal0"/>
    <w:pPr>
      <w:keepNext/>
      <w:keepLines/>
      <w:spacing w:before="240" w:after="120" w:line="288" w:lineRule="auto"/>
      <w:ind w:left="2160" w:hanging="360"/>
    </w:pPr>
    <w:rPr>
      <w:b/>
      <w:color w:val="6B6B6B"/>
      <w:sz w:val="24"/>
      <w:szCs w:val="24"/>
    </w:rPr>
  </w:style>
  <w:style w:type="paragraph" w:styleId="heading40" w:customStyle="1">
    <w:name w:val="heading 40"/>
    <w:basedOn w:val="Normal0"/>
    <w:next w:val="Normal0"/>
    <w:pPr>
      <w:keepNext/>
      <w:keepLines/>
      <w:spacing w:before="200"/>
      <w:ind w:left="862" w:hanging="862"/>
    </w:pPr>
    <w:rPr>
      <w:b/>
      <w:color w:val="6B6B6B"/>
    </w:rPr>
  </w:style>
  <w:style w:type="paragraph" w:styleId="heading50" w:customStyle="1">
    <w:name w:val="heading 50"/>
    <w:basedOn w:val="Normal0"/>
    <w:next w:val="Normal0"/>
    <w:pPr>
      <w:keepNext/>
      <w:keepLines/>
      <w:spacing w:before="200"/>
      <w:ind w:left="1009" w:hanging="1009"/>
    </w:pPr>
    <w:rPr>
      <w:color w:val="6B6B6B"/>
    </w:rPr>
  </w:style>
  <w:style w:type="paragraph" w:styleId="heading60" w:customStyle="1">
    <w:name w:val="heading 60"/>
    <w:basedOn w:val="Normal0"/>
    <w:next w:val="Normal0"/>
    <w:pPr>
      <w:keepNext/>
      <w:keepLines/>
      <w:spacing w:before="200"/>
      <w:ind w:left="1151" w:hanging="1151"/>
    </w:pPr>
    <w:rPr>
      <w:color w:val="6B6B6B"/>
    </w:rPr>
  </w:style>
  <w:style w:type="paragraph" w:styleId="Title0" w:customStyle="1">
    <w:name w:val="Title0"/>
    <w:basedOn w:val="Normal0"/>
    <w:next w:val="Normal0"/>
    <w:pPr>
      <w:spacing w:before="720" w:after="840" w:line="240" w:lineRule="auto"/>
      <w:jc w:val="right"/>
    </w:pPr>
    <w:rPr>
      <w:b/>
      <w:smallCaps/>
      <w:sz w:val="72"/>
      <w:szCs w:val="72"/>
    </w:rPr>
  </w:style>
  <w:style w:type="paragraph" w:styleId="Normal1" w:customStyle="1">
    <w:name w:val="Normal1"/>
  </w:style>
  <w:style w:type="table" w:styleId="NormalTable1" w:customStyle="1">
    <w:name w:val="Normal Table1"/>
    <w:tblPr>
      <w:tblCellMar>
        <w:top w:w="0" w:type="dxa"/>
        <w:left w:w="0" w:type="dxa"/>
        <w:bottom w:w="0" w:type="dxa"/>
        <w:right w:w="0" w:type="dxa"/>
      </w:tblCellMar>
    </w:tblPr>
  </w:style>
  <w:style w:type="paragraph" w:styleId="heading11" w:customStyle="1">
    <w:name w:val="heading 11"/>
    <w:basedOn w:val="Normal1"/>
    <w:next w:val="Normal1"/>
    <w:pPr>
      <w:keepNext/>
      <w:keepLines/>
      <w:spacing w:before="480" w:after="360" w:line="432" w:lineRule="auto"/>
      <w:ind w:left="431" w:hanging="431"/>
    </w:pPr>
    <w:rPr>
      <w:b/>
      <w:smallCaps/>
      <w:color w:val="373636"/>
      <w:sz w:val="36"/>
      <w:szCs w:val="36"/>
    </w:rPr>
  </w:style>
  <w:style w:type="paragraph" w:styleId="heading21" w:customStyle="1">
    <w:name w:val="heading 21"/>
    <w:basedOn w:val="Normal1"/>
    <w:next w:val="Normal1"/>
    <w:pPr>
      <w:keepNext/>
      <w:keepLines/>
      <w:spacing w:before="360" w:after="320" w:line="400" w:lineRule="auto"/>
      <w:ind w:left="1440" w:hanging="360"/>
    </w:pPr>
    <w:rPr>
      <w:b/>
      <w:smallCaps/>
      <w:color w:val="373636"/>
      <w:sz w:val="32"/>
      <w:szCs w:val="32"/>
    </w:rPr>
  </w:style>
  <w:style w:type="paragraph" w:styleId="heading31" w:customStyle="1">
    <w:name w:val="heading 31"/>
    <w:basedOn w:val="Normal1"/>
    <w:next w:val="Normal1"/>
    <w:pPr>
      <w:keepNext/>
      <w:keepLines/>
      <w:spacing w:before="240" w:after="120" w:line="288" w:lineRule="auto"/>
      <w:ind w:left="2160" w:hanging="360"/>
    </w:pPr>
    <w:rPr>
      <w:b/>
      <w:color w:val="6B6B6B"/>
      <w:sz w:val="24"/>
      <w:szCs w:val="24"/>
    </w:rPr>
  </w:style>
  <w:style w:type="paragraph" w:styleId="heading41" w:customStyle="1">
    <w:name w:val="heading 41"/>
    <w:basedOn w:val="Normal1"/>
    <w:next w:val="Normal1"/>
    <w:pPr>
      <w:keepNext/>
      <w:keepLines/>
      <w:spacing w:before="200"/>
      <w:ind w:left="862" w:hanging="862"/>
    </w:pPr>
    <w:rPr>
      <w:b/>
      <w:color w:val="6B6B6B"/>
    </w:rPr>
  </w:style>
  <w:style w:type="paragraph" w:styleId="heading51" w:customStyle="1">
    <w:name w:val="heading 51"/>
    <w:basedOn w:val="Normal1"/>
    <w:next w:val="Normal1"/>
    <w:pPr>
      <w:keepNext/>
      <w:keepLines/>
      <w:spacing w:before="200"/>
      <w:ind w:left="1009" w:hanging="1009"/>
    </w:pPr>
    <w:rPr>
      <w:color w:val="6B6B6B"/>
    </w:rPr>
  </w:style>
  <w:style w:type="paragraph" w:styleId="heading61" w:customStyle="1">
    <w:name w:val="heading 61"/>
    <w:basedOn w:val="Normal1"/>
    <w:next w:val="Normal1"/>
    <w:pPr>
      <w:keepNext/>
      <w:keepLines/>
      <w:spacing w:before="200"/>
      <w:ind w:left="1151" w:hanging="1151"/>
    </w:pPr>
    <w:rPr>
      <w:color w:val="6B6B6B"/>
    </w:rPr>
  </w:style>
  <w:style w:type="paragraph" w:styleId="Title1" w:customStyle="1">
    <w:name w:val="Title1"/>
    <w:basedOn w:val="Normal1"/>
    <w:next w:val="Normal1"/>
    <w:pPr>
      <w:spacing w:before="720" w:after="840" w:line="240" w:lineRule="auto"/>
      <w:jc w:val="right"/>
    </w:pPr>
    <w:rPr>
      <w:b/>
      <w:smallCaps/>
      <w:sz w:val="72"/>
      <w:szCs w:val="72"/>
    </w:rPr>
  </w:style>
  <w:style w:type="paragraph" w:styleId="Normal2" w:customStyle="1">
    <w:name w:val="Normal2"/>
  </w:style>
  <w:style w:type="table" w:styleId="NormalTable2" w:customStyle="1">
    <w:name w:val="Normal Table2"/>
    <w:tblPr>
      <w:tblCellMar>
        <w:top w:w="0" w:type="dxa"/>
        <w:left w:w="0" w:type="dxa"/>
        <w:bottom w:w="0" w:type="dxa"/>
        <w:right w:w="0" w:type="dxa"/>
      </w:tblCellMar>
    </w:tblPr>
  </w:style>
  <w:style w:type="paragraph" w:styleId="heading12" w:customStyle="1">
    <w:name w:val="heading 12"/>
    <w:basedOn w:val="Normal2"/>
    <w:next w:val="Normal2"/>
    <w:pPr>
      <w:keepNext/>
      <w:keepLines/>
      <w:spacing w:before="480" w:after="360" w:line="432" w:lineRule="auto"/>
      <w:ind w:left="431" w:hanging="431"/>
    </w:pPr>
    <w:rPr>
      <w:b/>
      <w:smallCaps/>
      <w:color w:val="373636"/>
      <w:sz w:val="36"/>
      <w:szCs w:val="36"/>
    </w:rPr>
  </w:style>
  <w:style w:type="paragraph" w:styleId="heading22" w:customStyle="1">
    <w:name w:val="heading 22"/>
    <w:basedOn w:val="Normal2"/>
    <w:next w:val="Normal2"/>
    <w:pPr>
      <w:keepNext/>
      <w:keepLines/>
      <w:spacing w:before="360" w:after="320" w:line="400" w:lineRule="auto"/>
      <w:ind w:left="1440" w:hanging="360"/>
    </w:pPr>
    <w:rPr>
      <w:b/>
      <w:smallCaps/>
      <w:color w:val="373636"/>
      <w:sz w:val="32"/>
      <w:szCs w:val="32"/>
    </w:rPr>
  </w:style>
  <w:style w:type="paragraph" w:styleId="heading32" w:customStyle="1">
    <w:name w:val="heading 32"/>
    <w:basedOn w:val="Normal2"/>
    <w:next w:val="Normal2"/>
    <w:pPr>
      <w:keepNext/>
      <w:keepLines/>
      <w:spacing w:before="240" w:after="120" w:line="288" w:lineRule="auto"/>
      <w:ind w:left="2160" w:hanging="360"/>
    </w:pPr>
    <w:rPr>
      <w:b/>
      <w:color w:val="6B6B6B"/>
      <w:sz w:val="24"/>
      <w:szCs w:val="24"/>
    </w:rPr>
  </w:style>
  <w:style w:type="paragraph" w:styleId="heading42" w:customStyle="1">
    <w:name w:val="heading 42"/>
    <w:basedOn w:val="Normal2"/>
    <w:next w:val="Normal2"/>
    <w:pPr>
      <w:keepNext/>
      <w:keepLines/>
      <w:spacing w:before="200"/>
      <w:ind w:left="862" w:hanging="862"/>
    </w:pPr>
    <w:rPr>
      <w:b/>
      <w:color w:val="6B6B6B"/>
    </w:rPr>
  </w:style>
  <w:style w:type="paragraph" w:styleId="heading52" w:customStyle="1">
    <w:name w:val="heading 52"/>
    <w:basedOn w:val="Normal2"/>
    <w:next w:val="Normal2"/>
    <w:pPr>
      <w:keepNext/>
      <w:keepLines/>
      <w:spacing w:before="200"/>
      <w:ind w:left="1009" w:hanging="1009"/>
    </w:pPr>
    <w:rPr>
      <w:color w:val="6B6B6B"/>
    </w:rPr>
  </w:style>
  <w:style w:type="paragraph" w:styleId="heading62" w:customStyle="1">
    <w:name w:val="heading 62"/>
    <w:basedOn w:val="Normal2"/>
    <w:next w:val="Normal2"/>
    <w:pPr>
      <w:keepNext/>
      <w:keepLines/>
      <w:spacing w:before="200"/>
      <w:ind w:left="1151" w:hanging="1151"/>
    </w:pPr>
    <w:rPr>
      <w:color w:val="6B6B6B"/>
    </w:rPr>
  </w:style>
  <w:style w:type="paragraph" w:styleId="Title2" w:customStyle="1">
    <w:name w:val="Title2"/>
    <w:basedOn w:val="Normal2"/>
    <w:next w:val="Normal2"/>
    <w:pPr>
      <w:spacing w:before="720" w:after="840" w:line="240" w:lineRule="auto"/>
      <w:jc w:val="right"/>
    </w:pPr>
    <w:rPr>
      <w:b/>
      <w:smallCaps/>
      <w:sz w:val="72"/>
      <w:szCs w:val="72"/>
    </w:rPr>
  </w:style>
  <w:style w:type="paragraph" w:styleId="Normal3" w:customStyle="1">
    <w:name w:val="Normal3"/>
  </w:style>
  <w:style w:type="table" w:styleId="NormalTable3" w:customStyle="1">
    <w:name w:val="Normal Table3"/>
    <w:tblPr>
      <w:tblCellMar>
        <w:top w:w="0" w:type="dxa"/>
        <w:left w:w="0" w:type="dxa"/>
        <w:bottom w:w="0" w:type="dxa"/>
        <w:right w:w="0" w:type="dxa"/>
      </w:tblCellMar>
    </w:tblPr>
  </w:style>
  <w:style w:type="paragraph" w:styleId="heading13" w:customStyle="1">
    <w:name w:val="heading 13"/>
    <w:basedOn w:val="Normal3"/>
    <w:next w:val="Normal3"/>
    <w:pPr>
      <w:keepNext/>
      <w:keepLines/>
      <w:spacing w:before="480" w:after="360" w:line="432" w:lineRule="auto"/>
      <w:ind w:left="431" w:hanging="431"/>
    </w:pPr>
    <w:rPr>
      <w:b/>
      <w:smallCaps/>
      <w:color w:val="373636"/>
      <w:sz w:val="36"/>
      <w:szCs w:val="36"/>
    </w:rPr>
  </w:style>
  <w:style w:type="paragraph" w:styleId="heading23" w:customStyle="1">
    <w:name w:val="heading 23"/>
    <w:basedOn w:val="Normal3"/>
    <w:next w:val="Normal3"/>
    <w:pPr>
      <w:keepNext/>
      <w:keepLines/>
      <w:spacing w:before="360" w:after="0" w:line="400" w:lineRule="auto"/>
      <w:ind w:left="720"/>
      <w:jc w:val="left"/>
    </w:pPr>
    <w:rPr>
      <w:rFonts w:ascii="Arial" w:hAnsi="Arial" w:eastAsia="Arial" w:cs="Arial"/>
      <w:b/>
      <w:smallCaps/>
      <w:color w:val="373636"/>
      <w:sz w:val="32"/>
      <w:szCs w:val="32"/>
      <w:u w:val="single"/>
    </w:rPr>
  </w:style>
  <w:style w:type="paragraph" w:styleId="heading33" w:customStyle="1">
    <w:name w:val="heading 33"/>
    <w:basedOn w:val="Normal3"/>
    <w:next w:val="Normal3"/>
    <w:pPr>
      <w:keepNext/>
      <w:keepLines/>
      <w:spacing w:before="240" w:after="120" w:line="288" w:lineRule="auto"/>
      <w:ind w:left="720" w:hanging="720"/>
    </w:pPr>
    <w:rPr>
      <w:b/>
      <w:color w:val="6B6B6B"/>
      <w:sz w:val="24"/>
      <w:szCs w:val="24"/>
    </w:rPr>
  </w:style>
  <w:style w:type="paragraph" w:styleId="heading43" w:customStyle="1">
    <w:name w:val="heading 43"/>
    <w:basedOn w:val="Normal3"/>
    <w:next w:val="Normal3"/>
    <w:pPr>
      <w:keepNext/>
      <w:keepLines/>
      <w:spacing w:before="200"/>
      <w:ind w:left="862" w:hanging="862"/>
    </w:pPr>
    <w:rPr>
      <w:b/>
      <w:color w:val="6B6B6B"/>
    </w:rPr>
  </w:style>
  <w:style w:type="paragraph" w:styleId="heading53" w:customStyle="1">
    <w:name w:val="heading 53"/>
    <w:basedOn w:val="Normal3"/>
    <w:next w:val="Normal3"/>
    <w:pPr>
      <w:keepNext/>
      <w:keepLines/>
      <w:spacing w:before="200"/>
      <w:ind w:left="1009" w:hanging="1009"/>
    </w:pPr>
    <w:rPr>
      <w:color w:val="6B6B6B"/>
    </w:rPr>
  </w:style>
  <w:style w:type="paragraph" w:styleId="heading63" w:customStyle="1">
    <w:name w:val="heading 63"/>
    <w:basedOn w:val="Normal3"/>
    <w:next w:val="Normal3"/>
    <w:pPr>
      <w:keepNext/>
      <w:keepLines/>
      <w:spacing w:before="200"/>
      <w:ind w:left="1151" w:hanging="1151"/>
    </w:pPr>
    <w:rPr>
      <w:color w:val="6B6B6B"/>
    </w:rPr>
  </w:style>
  <w:style w:type="paragraph" w:styleId="Title3" w:customStyle="1">
    <w:name w:val="Title3"/>
    <w:basedOn w:val="Normal3"/>
    <w:next w:val="Normal3"/>
    <w:pPr>
      <w:spacing w:before="720" w:after="840" w:line="240" w:lineRule="auto"/>
      <w:jc w:val="right"/>
    </w:pPr>
    <w:rPr>
      <w:b/>
      <w:smallCaps/>
      <w:sz w:val="72"/>
      <w:szCs w:val="72"/>
    </w:rPr>
  </w:style>
  <w:style w:type="paragraph" w:styleId="Normal4" w:customStyle="1">
    <w:name w:val="Normal4"/>
  </w:style>
  <w:style w:type="table" w:styleId="NormalTable4" w:customStyle="1">
    <w:name w:val="Normal Table4"/>
    <w:tblPr>
      <w:tblCellMar>
        <w:top w:w="0" w:type="dxa"/>
        <w:left w:w="0" w:type="dxa"/>
        <w:bottom w:w="0" w:type="dxa"/>
        <w:right w:w="0" w:type="dxa"/>
      </w:tblCellMar>
    </w:tblPr>
  </w:style>
  <w:style w:type="paragraph" w:styleId="heading14" w:customStyle="1">
    <w:name w:val="heading 14"/>
    <w:basedOn w:val="Normal4"/>
    <w:next w:val="Normal4"/>
    <w:pPr>
      <w:keepNext/>
      <w:keepLines/>
      <w:spacing w:after="0" w:line="432" w:lineRule="auto"/>
      <w:ind w:left="432"/>
    </w:pPr>
    <w:rPr>
      <w:b/>
      <w:smallCaps/>
      <w:color w:val="373636"/>
      <w:sz w:val="36"/>
      <w:szCs w:val="36"/>
    </w:rPr>
  </w:style>
  <w:style w:type="paragraph" w:styleId="heading24" w:customStyle="1">
    <w:name w:val="heading 24"/>
    <w:basedOn w:val="Normal4"/>
    <w:next w:val="Normal4"/>
    <w:pPr>
      <w:keepNext/>
      <w:keepLines/>
      <w:spacing w:before="360" w:after="0" w:line="400" w:lineRule="auto"/>
      <w:ind w:left="576"/>
    </w:pPr>
    <w:rPr>
      <w:b/>
      <w:smallCaps/>
      <w:color w:val="373636"/>
      <w:sz w:val="32"/>
      <w:szCs w:val="32"/>
    </w:rPr>
  </w:style>
  <w:style w:type="paragraph" w:styleId="heading34" w:customStyle="1">
    <w:name w:val="heading 34"/>
    <w:basedOn w:val="Normal4"/>
    <w:next w:val="Normal4"/>
    <w:pPr>
      <w:keepNext/>
      <w:keepLines/>
      <w:spacing w:before="240" w:after="120" w:line="288" w:lineRule="auto"/>
      <w:ind w:left="2160" w:hanging="360"/>
    </w:pPr>
    <w:rPr>
      <w:b/>
      <w:color w:val="6B6B6B"/>
      <w:sz w:val="24"/>
      <w:szCs w:val="24"/>
    </w:rPr>
  </w:style>
  <w:style w:type="paragraph" w:styleId="heading44" w:customStyle="1">
    <w:name w:val="heading 44"/>
    <w:basedOn w:val="Normal4"/>
    <w:next w:val="Normal4"/>
    <w:pPr>
      <w:keepNext/>
      <w:keepLines/>
      <w:spacing w:before="200"/>
      <w:ind w:left="862" w:hanging="862"/>
    </w:pPr>
    <w:rPr>
      <w:b/>
      <w:color w:val="6B6B6B"/>
    </w:rPr>
  </w:style>
  <w:style w:type="paragraph" w:styleId="heading54" w:customStyle="1">
    <w:name w:val="heading 54"/>
    <w:basedOn w:val="Normal4"/>
    <w:next w:val="Normal4"/>
    <w:pPr>
      <w:keepNext/>
      <w:keepLines/>
      <w:spacing w:before="200"/>
      <w:ind w:left="1009" w:hanging="1009"/>
    </w:pPr>
    <w:rPr>
      <w:color w:val="6B6B6B"/>
    </w:rPr>
  </w:style>
  <w:style w:type="paragraph" w:styleId="heading64" w:customStyle="1">
    <w:name w:val="heading 64"/>
    <w:basedOn w:val="Normal4"/>
    <w:next w:val="Normal4"/>
    <w:pPr>
      <w:keepNext/>
      <w:keepLines/>
      <w:spacing w:before="200"/>
      <w:ind w:left="1151" w:hanging="1151"/>
    </w:pPr>
    <w:rPr>
      <w:color w:val="6B6B6B"/>
    </w:rPr>
  </w:style>
  <w:style w:type="paragraph" w:styleId="Title4" w:customStyle="1">
    <w:name w:val="Title4"/>
    <w:basedOn w:val="Normal4"/>
    <w:next w:val="Normal4"/>
    <w:pPr>
      <w:spacing w:before="720" w:after="840" w:line="240" w:lineRule="auto"/>
      <w:jc w:val="right"/>
    </w:pPr>
    <w:rPr>
      <w:b/>
      <w:smallCaps/>
      <w:sz w:val="72"/>
      <w:szCs w:val="72"/>
    </w:rPr>
  </w:style>
  <w:style w:type="paragraph" w:styleId="Normal5" w:customStyle="1">
    <w:name w:val="Normal5"/>
  </w:style>
  <w:style w:type="table" w:styleId="NormalTable5" w:customStyle="1">
    <w:name w:val="Normal Table5"/>
    <w:tblPr>
      <w:tblCellMar>
        <w:top w:w="0" w:type="dxa"/>
        <w:left w:w="0" w:type="dxa"/>
        <w:bottom w:w="0" w:type="dxa"/>
        <w:right w:w="0" w:type="dxa"/>
      </w:tblCellMar>
    </w:tblPr>
  </w:style>
  <w:style w:type="paragraph" w:styleId="heading15" w:customStyle="1">
    <w:name w:val="heading 15"/>
    <w:basedOn w:val="Normal5"/>
    <w:next w:val="Normal5"/>
    <w:pPr>
      <w:keepNext/>
      <w:keepLines/>
      <w:spacing w:before="480" w:after="360" w:line="432" w:lineRule="auto"/>
      <w:ind w:left="431" w:hanging="431"/>
    </w:pPr>
    <w:rPr>
      <w:b/>
      <w:smallCaps/>
      <w:color w:val="373636"/>
      <w:sz w:val="36"/>
      <w:szCs w:val="36"/>
    </w:rPr>
  </w:style>
  <w:style w:type="paragraph" w:styleId="heading25" w:customStyle="1">
    <w:name w:val="heading 25"/>
    <w:basedOn w:val="Normal5"/>
    <w:next w:val="Normal5"/>
    <w:pPr>
      <w:keepNext/>
      <w:keepLines/>
      <w:spacing w:before="360" w:after="320" w:line="400" w:lineRule="auto"/>
      <w:ind w:left="1440" w:hanging="360"/>
    </w:pPr>
    <w:rPr>
      <w:b/>
      <w:smallCaps/>
      <w:color w:val="373636"/>
      <w:sz w:val="32"/>
      <w:szCs w:val="32"/>
    </w:rPr>
  </w:style>
  <w:style w:type="paragraph" w:styleId="heading35" w:customStyle="1">
    <w:name w:val="heading 35"/>
    <w:basedOn w:val="Normal5"/>
    <w:next w:val="Normal5"/>
    <w:pPr>
      <w:keepNext/>
      <w:keepLines/>
      <w:spacing w:before="240" w:after="120" w:line="288" w:lineRule="auto"/>
      <w:ind w:left="2160" w:hanging="360"/>
    </w:pPr>
    <w:rPr>
      <w:b/>
      <w:color w:val="6B6B6B"/>
      <w:sz w:val="24"/>
      <w:szCs w:val="24"/>
    </w:rPr>
  </w:style>
  <w:style w:type="paragraph" w:styleId="heading45" w:customStyle="1">
    <w:name w:val="heading 45"/>
    <w:basedOn w:val="Normal5"/>
    <w:next w:val="Normal5"/>
    <w:pPr>
      <w:keepNext/>
      <w:keepLines/>
      <w:spacing w:before="200"/>
      <w:ind w:left="862" w:hanging="862"/>
    </w:pPr>
    <w:rPr>
      <w:b/>
      <w:color w:val="6B6B6B"/>
    </w:rPr>
  </w:style>
  <w:style w:type="paragraph" w:styleId="heading55" w:customStyle="1">
    <w:name w:val="heading 55"/>
    <w:basedOn w:val="Normal5"/>
    <w:next w:val="Normal5"/>
    <w:pPr>
      <w:keepNext/>
      <w:keepLines/>
      <w:spacing w:before="200"/>
      <w:ind w:left="1009" w:hanging="1009"/>
    </w:pPr>
    <w:rPr>
      <w:color w:val="6B6B6B"/>
    </w:rPr>
  </w:style>
  <w:style w:type="paragraph" w:styleId="heading65" w:customStyle="1">
    <w:name w:val="heading 65"/>
    <w:basedOn w:val="Normal5"/>
    <w:next w:val="Normal5"/>
    <w:pPr>
      <w:keepNext/>
      <w:keepLines/>
      <w:spacing w:before="200"/>
      <w:ind w:left="1151" w:hanging="1151"/>
    </w:pPr>
    <w:rPr>
      <w:color w:val="6B6B6B"/>
    </w:rPr>
  </w:style>
  <w:style w:type="paragraph" w:styleId="Title5" w:customStyle="1">
    <w:name w:val="Title5"/>
    <w:basedOn w:val="Normal5"/>
    <w:next w:val="Normal5"/>
    <w:pPr>
      <w:spacing w:before="720" w:after="840" w:line="240" w:lineRule="auto"/>
      <w:jc w:val="right"/>
    </w:pPr>
    <w:rPr>
      <w:b/>
      <w:smallCaps/>
      <w:sz w:val="72"/>
      <w:szCs w:val="72"/>
    </w:rPr>
  </w:style>
  <w:style w:type="paragraph" w:styleId="Normal6" w:customStyle="1">
    <w:name w:val="Normal6"/>
    <w:rsid w:val="00E52861"/>
    <w:pPr>
      <w:spacing w:line="276" w:lineRule="auto"/>
    </w:pPr>
  </w:style>
  <w:style w:type="paragraph" w:styleId="heading16" w:customStyle="1">
    <w:name w:val="heading 16"/>
    <w:basedOn w:val="Normal6"/>
    <w:next w:val="Normal6"/>
    <w:link w:val="Heading1Char"/>
    <w:uiPriority w:val="9"/>
    <w:qFormat/>
    <w:rsid w:val="00CE4558"/>
    <w:pPr>
      <w:keepNext/>
      <w:keepLines/>
      <w:numPr>
        <w:numId w:val="8"/>
      </w:numPr>
      <w:spacing w:before="480" w:after="360" w:line="432" w:lineRule="exact"/>
      <w:ind w:left="431" w:hanging="431"/>
      <w:outlineLvl w:val="0"/>
    </w:pPr>
    <w:rPr>
      <w:rFonts w:eastAsiaTheme="majorEastAsia" w:cstheme="majorBidi"/>
      <w:b/>
      <w:bCs/>
      <w:caps/>
      <w:color w:val="373636" w:themeColor="text1"/>
      <w:sz w:val="36"/>
      <w:szCs w:val="52"/>
    </w:rPr>
  </w:style>
  <w:style w:type="paragraph" w:styleId="heading26" w:customStyle="1">
    <w:name w:val="heading 26"/>
    <w:basedOn w:val="Normal6"/>
    <w:next w:val="Normal6"/>
    <w:link w:val="Heading2Char"/>
    <w:uiPriority w:val="9"/>
    <w:unhideWhenUsed/>
    <w:qFormat/>
    <w:rsid w:val="00CE4558"/>
    <w:pPr>
      <w:keepNext/>
      <w:keepLines/>
      <w:numPr>
        <w:ilvl w:val="1"/>
        <w:numId w:val="8"/>
      </w:numPr>
      <w:spacing w:before="360" w:after="320" w:line="400" w:lineRule="exact"/>
      <w:outlineLvl w:val="1"/>
    </w:pPr>
    <w:rPr>
      <w:rFonts w:eastAsiaTheme="majorEastAsia" w:cstheme="majorBidi"/>
      <w:b/>
      <w:bCs/>
      <w:caps/>
      <w:color w:val="373636" w:themeColor="text1"/>
      <w:sz w:val="32"/>
      <w:szCs w:val="32"/>
    </w:rPr>
  </w:style>
  <w:style w:type="paragraph" w:styleId="heading36" w:customStyle="1">
    <w:name w:val="heading 36"/>
    <w:basedOn w:val="Normal6"/>
    <w:next w:val="Normal6"/>
    <w:link w:val="Heading3Char"/>
    <w:uiPriority w:val="9"/>
    <w:unhideWhenUsed/>
    <w:qFormat/>
    <w:rsid w:val="00CE4558"/>
    <w:pPr>
      <w:keepNext/>
      <w:keepLines/>
      <w:numPr>
        <w:ilvl w:val="2"/>
        <w:numId w:val="8"/>
      </w:numPr>
      <w:spacing w:before="240" w:after="120" w:line="288" w:lineRule="exact"/>
      <w:outlineLvl w:val="2"/>
    </w:pPr>
    <w:rPr>
      <w:rFonts w:eastAsiaTheme="majorEastAsia" w:cstheme="majorBidi"/>
      <w:b/>
      <w:bCs/>
      <w:color w:val="6B6B6B" w:themeColor="text2"/>
      <w:sz w:val="24"/>
      <w:szCs w:val="24"/>
    </w:rPr>
  </w:style>
  <w:style w:type="paragraph" w:styleId="heading46" w:customStyle="1">
    <w:name w:val="heading 46"/>
    <w:basedOn w:val="Normal6"/>
    <w:next w:val="Normal6"/>
    <w:link w:val="Heading4Char"/>
    <w:uiPriority w:val="9"/>
    <w:semiHidden/>
    <w:unhideWhenUsed/>
    <w:qFormat/>
    <w:rsid w:val="00CE4558"/>
    <w:pPr>
      <w:keepNext/>
      <w:keepLines/>
      <w:numPr>
        <w:ilvl w:val="3"/>
        <w:numId w:val="8"/>
      </w:numPr>
      <w:spacing w:before="200"/>
      <w:ind w:left="862" w:hanging="862"/>
      <w:outlineLvl w:val="3"/>
    </w:pPr>
    <w:rPr>
      <w:rFonts w:eastAsiaTheme="majorEastAsia" w:cstheme="majorBidi"/>
      <w:b/>
      <w:bCs/>
      <w:iCs/>
      <w:color w:val="6B6B6B" w:themeColor="text2"/>
    </w:rPr>
  </w:style>
  <w:style w:type="paragraph" w:styleId="heading56" w:customStyle="1">
    <w:name w:val="heading 56"/>
    <w:basedOn w:val="Normal6"/>
    <w:next w:val="Normal6"/>
    <w:link w:val="Heading5Char"/>
    <w:uiPriority w:val="9"/>
    <w:semiHidden/>
    <w:unhideWhenUsed/>
    <w:qFormat/>
    <w:rsid w:val="00CE4558"/>
    <w:pPr>
      <w:keepNext/>
      <w:keepLines/>
      <w:numPr>
        <w:ilvl w:val="4"/>
        <w:numId w:val="8"/>
      </w:numPr>
      <w:spacing w:before="200"/>
      <w:ind w:left="1009" w:hanging="1009"/>
      <w:outlineLvl w:val="4"/>
    </w:pPr>
    <w:rPr>
      <w:rFonts w:eastAsiaTheme="majorEastAsia" w:cstheme="majorBidi"/>
      <w:color w:val="6B6B6B" w:themeColor="text2"/>
    </w:rPr>
  </w:style>
  <w:style w:type="paragraph" w:styleId="heading66" w:customStyle="1">
    <w:name w:val="heading 66"/>
    <w:basedOn w:val="Normal6"/>
    <w:next w:val="Normal6"/>
    <w:link w:val="Heading6Char"/>
    <w:uiPriority w:val="9"/>
    <w:semiHidden/>
    <w:unhideWhenUsed/>
    <w:qFormat/>
    <w:rsid w:val="00CE4558"/>
    <w:pPr>
      <w:keepNext/>
      <w:keepLines/>
      <w:numPr>
        <w:ilvl w:val="5"/>
        <w:numId w:val="8"/>
      </w:numPr>
      <w:spacing w:before="200"/>
      <w:ind w:left="1151" w:hanging="1151"/>
      <w:outlineLvl w:val="5"/>
    </w:pPr>
    <w:rPr>
      <w:rFonts w:eastAsiaTheme="majorEastAsia" w:cstheme="majorBidi"/>
      <w:iCs/>
      <w:color w:val="6B6B6B" w:themeColor="text2"/>
    </w:rPr>
  </w:style>
  <w:style w:type="table" w:styleId="NormalTable6" w:customStyle="1">
    <w:name w:val="Normal Table6"/>
    <w:uiPriority w:val="99"/>
    <w:semiHidden/>
    <w:unhideWhenUsed/>
    <w:tblPr>
      <w:tblInd w:w="0" w:type="dxa"/>
      <w:tblCellMar>
        <w:top w:w="0" w:type="dxa"/>
        <w:left w:w="108" w:type="dxa"/>
        <w:bottom w:w="0" w:type="dxa"/>
        <w:right w:w="108" w:type="dxa"/>
      </w:tblCellMar>
    </w:tblPr>
  </w:style>
  <w:style w:type="paragraph" w:styleId="Title6" w:customStyle="1">
    <w:name w:val="Title6"/>
    <w:basedOn w:val="Normal6"/>
    <w:link w:val="TitleChar"/>
    <w:uiPriority w:val="10"/>
    <w:qFormat/>
    <w:rsid w:val="00AA245C"/>
    <w:pPr>
      <w:spacing w:before="720" w:after="840" w:line="240" w:lineRule="auto"/>
      <w:jc w:val="right"/>
    </w:pPr>
    <w:rPr>
      <w:rFonts w:eastAsiaTheme="majorEastAsia" w:cstheme="majorBidi"/>
      <w:b/>
      <w:caps/>
      <w:spacing w:val="5"/>
      <w:sz w:val="72"/>
      <w:szCs w:val="56"/>
    </w:rPr>
  </w:style>
  <w:style w:type="paragraph" w:styleId="BalloonText">
    <w:name w:val="Balloon Text"/>
    <w:basedOn w:val="Normal6"/>
    <w:link w:val="BalloonTextChar"/>
    <w:uiPriority w:val="99"/>
    <w:semiHidden/>
    <w:unhideWhenUsed/>
    <w:rsid w:val="00F11703"/>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6"/>
    <w:link w:val="HeaderChar"/>
    <w:uiPriority w:val="99"/>
    <w:unhideWhenUsed/>
    <w:rsid w:val="00116D8E"/>
    <w:pPr>
      <w:tabs>
        <w:tab w:val="right" w:pos="9923"/>
      </w:tabs>
    </w:pPr>
    <w:rPr>
      <w:noProof/>
      <w:color w:val="373636" w:themeColor="text1"/>
      <w:sz w:val="32"/>
      <w:szCs w:val="32"/>
    </w:rPr>
  </w:style>
  <w:style w:type="character" w:styleId="HeaderChar" w:customStyle="1">
    <w:name w:val="Header Char"/>
    <w:basedOn w:val="DefaultParagraphFont"/>
    <w:link w:val="Header"/>
    <w:uiPriority w:val="99"/>
    <w:rsid w:val="00116D8E"/>
    <w:rPr>
      <w:rFonts w:ascii="Calibri" w:hAnsi="Calibri"/>
      <w:noProof/>
      <w:color w:val="373636" w:themeColor="text1"/>
      <w:sz w:val="32"/>
      <w:szCs w:val="32"/>
      <w:lang w:val="nl-BE" w:eastAsia="en-GB"/>
    </w:rPr>
  </w:style>
  <w:style w:type="paragraph" w:styleId="Footer">
    <w:name w:val="footer"/>
    <w:basedOn w:val="Normal6"/>
    <w:link w:val="FooterChar"/>
    <w:uiPriority w:val="99"/>
    <w:unhideWhenUsed/>
    <w:rsid w:val="0080785D"/>
    <w:pPr>
      <w:tabs>
        <w:tab w:val="right" w:pos="9923"/>
      </w:tabs>
      <w:spacing w:line="240" w:lineRule="auto"/>
    </w:pPr>
    <w:rPr>
      <w:color w:val="373636" w:themeColor="text1"/>
      <w:sz w:val="16"/>
    </w:rPr>
  </w:style>
  <w:style w:type="character" w:styleId="FooterChar" w:customStyle="1">
    <w:name w:val="Footer Char"/>
    <w:basedOn w:val="DefaultParagraphFont"/>
    <w:link w:val="Footer"/>
    <w:uiPriority w:val="99"/>
    <w:rsid w:val="0080785D"/>
    <w:rPr>
      <w:rFonts w:ascii="Calibri" w:hAnsi="Calibri"/>
      <w:color w:val="373636" w:themeColor="text1"/>
      <w:sz w:val="16"/>
      <w:lang w:val="nl-BE"/>
    </w:rPr>
  </w:style>
  <w:style w:type="character" w:styleId="PlaceholderText">
    <w:name w:val="Placeholder Text"/>
    <w:basedOn w:val="DefaultParagraphFont"/>
    <w:uiPriority w:val="99"/>
    <w:semiHidden/>
    <w:rsid w:val="00F20417"/>
    <w:rPr>
      <w:color w:val="808080"/>
    </w:rPr>
  </w:style>
  <w:style w:type="table" w:styleId="TableGrid">
    <w:name w:val="Table Grid"/>
    <w:aliases w:val="SBS Table Grid,Create,SBS Simple,Bordure,Infosys Table Style,Tabla Atos,Table Grid - text,SAP New Branding Table Style,Header Table Grid,Bordure1,Bordure2,Table grid net,Smart Text Table,VF_Table,GCP-Table Grid,new tab,Table with header"/>
    <w:basedOn w:val="NormalTable6"/>
    <w:rsid w:val="00C632B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ubtleEmphasis">
    <w:name w:val="Subtle Emphasis"/>
    <w:basedOn w:val="DefaultParagraphFont"/>
    <w:uiPriority w:val="22"/>
    <w:rsid w:val="00DC6D20"/>
    <w:rPr>
      <w:rFonts w:ascii="Calibri" w:hAnsi="Calibri"/>
      <w:i/>
      <w:iCs/>
      <w:color w:val="4A4949" w:themeColor="text1" w:themeTint="E6"/>
    </w:rPr>
  </w:style>
  <w:style w:type="character" w:styleId="IntenseEmphasis">
    <w:name w:val="Intense Emphasis"/>
    <w:basedOn w:val="DefaultParagraphFont"/>
    <w:uiPriority w:val="23"/>
    <w:rsid w:val="00DC6D20"/>
    <w:rPr>
      <w:rFonts w:ascii="Calibri" w:hAnsi="Calibri"/>
      <w:b/>
      <w:bCs/>
      <w:i/>
      <w:iCs/>
      <w:color w:val="000000"/>
    </w:rPr>
  </w:style>
  <w:style w:type="paragraph" w:styleId="Subtitle">
    <w:name w:val="Subtitle"/>
    <w:basedOn w:val="Normal6"/>
    <w:next w:val="Normal6"/>
    <w:link w:val="SubtitleChar"/>
    <w:uiPriority w:val="11"/>
    <w:qFormat/>
    <w:pPr>
      <w:spacing w:line="240" w:lineRule="auto"/>
      <w:jc w:val="right"/>
    </w:pPr>
    <w:rPr>
      <w:color w:val="6B6B6B"/>
      <w:sz w:val="48"/>
      <w:szCs w:val="48"/>
    </w:rPr>
  </w:style>
  <w:style w:type="character" w:styleId="SubtitleChar" w:customStyle="1">
    <w:name w:val="Subtitle Char"/>
    <w:basedOn w:val="DefaultParagraphFont"/>
    <w:link w:val="Subtitle"/>
    <w:uiPriority w:val="11"/>
    <w:rsid w:val="00AA245C"/>
    <w:rPr>
      <w:rFonts w:ascii="Calibri" w:hAnsi="Calibri"/>
      <w:color w:val="6B6B6B" w:themeColor="text2"/>
      <w:sz w:val="48"/>
      <w:szCs w:val="30"/>
      <w:lang w:val="nl-BE"/>
    </w:rPr>
  </w:style>
  <w:style w:type="table" w:styleId="MediumGrid3-Accent1">
    <w:name w:val="Medium Grid 3 Accent 1"/>
    <w:basedOn w:val="NormalTable6"/>
    <w:uiPriority w:val="69"/>
    <w:rsid w:val="00193E4B"/>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FBC0" w:themeFill="accent1" w:themeFillTint="3F"/>
    </w:tcPr>
    <w:tblStylePr w:type="firstRow">
      <w:rPr>
        <w:b/>
        <w:bCs/>
        <w:i w:val="0"/>
        <w:iCs w:val="0"/>
        <w:color w:val="373636" w:themeColor="text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F200"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F200" w:themeFill="accent1"/>
      </w:tcPr>
    </w:tblStylePr>
    <w:tblStylePr w:type="firstCol">
      <w:rPr>
        <w:b/>
        <w:bCs/>
        <w:i w:val="0"/>
        <w:iCs w:val="0"/>
        <w:color w:val="373636" w:themeColor="text1"/>
      </w:rPr>
      <w:tblPr/>
      <w:tcPr>
        <w:tcBorders>
          <w:left w:val="single" w:color="FFFFFF" w:themeColor="background1" w:sz="8" w:space="0"/>
          <w:right w:val="single" w:color="FFFFFF" w:themeColor="background1" w:sz="24" w:space="0"/>
          <w:insideH w:val="nil"/>
          <w:insideV w:val="nil"/>
        </w:tcBorders>
        <w:shd w:val="clear" w:color="auto" w:fill="FFF200"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F200"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F880"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F880" w:themeFill="accent1" w:themeFillTint="7F"/>
      </w:tcPr>
    </w:tblStylePr>
  </w:style>
  <w:style w:type="table" w:styleId="GridTable3-Accent4">
    <w:name w:val="Grid Table 3 Accent 4"/>
    <w:basedOn w:val="NormalTable6"/>
    <w:uiPriority w:val="48"/>
    <w:rsid w:val="000868D7"/>
    <w:pPr>
      <w:spacing w:after="0" w:line="240" w:lineRule="auto"/>
    </w:pPr>
    <w:tblPr>
      <w:tblStyleRowBandSize w:val="1"/>
      <w:tblStyleColBandSize w:val="1"/>
      <w:tblBorders>
        <w:top w:val="single" w:color="A6A6A6" w:themeColor="accent4" w:themeTint="99" w:sz="4" w:space="0"/>
        <w:left w:val="single" w:color="A6A6A6" w:themeColor="accent4" w:themeTint="99" w:sz="4" w:space="0"/>
        <w:bottom w:val="single" w:color="A6A6A6" w:themeColor="accent4" w:themeTint="99" w:sz="4" w:space="0"/>
        <w:right w:val="single" w:color="A6A6A6" w:themeColor="accent4" w:themeTint="99" w:sz="4" w:space="0"/>
        <w:insideH w:val="single" w:color="A6A6A6" w:themeColor="accent4" w:themeTint="99" w:sz="4" w:space="0"/>
        <w:insideV w:val="single" w:color="A6A6A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color="A6A6A6" w:themeColor="accent4" w:themeTint="99" w:sz="4" w:space="0"/>
        </w:tcBorders>
      </w:tcPr>
    </w:tblStylePr>
    <w:tblStylePr w:type="nwCell">
      <w:tblPr/>
      <w:tcPr>
        <w:tcBorders>
          <w:bottom w:val="single" w:color="A6A6A6" w:themeColor="accent4" w:themeTint="99" w:sz="4" w:space="0"/>
        </w:tcBorders>
      </w:tcPr>
    </w:tblStylePr>
    <w:tblStylePr w:type="seCell">
      <w:tblPr/>
      <w:tcPr>
        <w:tcBorders>
          <w:top w:val="single" w:color="A6A6A6" w:themeColor="accent4" w:themeTint="99" w:sz="4" w:space="0"/>
        </w:tcBorders>
      </w:tcPr>
    </w:tblStylePr>
    <w:tblStylePr w:type="swCell">
      <w:tblPr/>
      <w:tcPr>
        <w:tcBorders>
          <w:top w:val="single" w:color="A6A6A6" w:themeColor="accent4" w:themeTint="99" w:sz="4" w:space="0"/>
        </w:tcBorders>
      </w:tcPr>
    </w:tblStylePr>
  </w:style>
  <w:style w:type="character" w:styleId="BookTitle">
    <w:name w:val="Book Title"/>
    <w:uiPriority w:val="33"/>
    <w:rsid w:val="00DC6D20"/>
    <w:rPr>
      <w:rFonts w:ascii="Calibri" w:hAnsi="Calibri"/>
      <w:b/>
      <w:i w:val="0"/>
      <w:color w:val="000000"/>
      <w:sz w:val="24"/>
      <w:szCs w:val="24"/>
      <w:lang w:val="nl-BE"/>
    </w:rPr>
  </w:style>
  <w:style w:type="character" w:styleId="TitleChar" w:customStyle="1">
    <w:name w:val="Title Char"/>
    <w:basedOn w:val="DefaultParagraphFont"/>
    <w:link w:val="Title6"/>
    <w:uiPriority w:val="10"/>
    <w:rsid w:val="00AA245C"/>
    <w:rPr>
      <w:rFonts w:ascii="Calibri" w:hAnsi="Calibri" w:eastAsiaTheme="majorEastAsia" w:cstheme="majorBidi"/>
      <w:b/>
      <w:caps/>
      <w:spacing w:val="5"/>
      <w:sz w:val="72"/>
      <w:szCs w:val="56"/>
      <w:lang w:val="nl-BE"/>
    </w:rPr>
  </w:style>
  <w:style w:type="character" w:styleId="Heading1Char" w:customStyle="1">
    <w:name w:val="Heading 1 Char"/>
    <w:basedOn w:val="DefaultParagraphFont"/>
    <w:link w:val="heading16"/>
    <w:uiPriority w:val="9"/>
    <w:rsid w:val="00CE4558"/>
    <w:rPr>
      <w:rFonts w:eastAsiaTheme="majorEastAsia" w:cstheme="majorBidi"/>
      <w:b/>
      <w:bCs/>
      <w:caps/>
      <w:color w:val="373636" w:themeColor="text1"/>
      <w:sz w:val="36"/>
      <w:szCs w:val="52"/>
    </w:rPr>
  </w:style>
  <w:style w:type="character" w:styleId="Heading2Char" w:customStyle="1">
    <w:name w:val="Heading 2 Char"/>
    <w:basedOn w:val="DefaultParagraphFont"/>
    <w:link w:val="heading26"/>
    <w:uiPriority w:val="9"/>
    <w:rsid w:val="009501F5"/>
    <w:rPr>
      <w:rFonts w:eastAsiaTheme="majorEastAsia" w:cstheme="majorBidi"/>
      <w:b/>
      <w:bCs/>
      <w:caps/>
      <w:color w:val="373636" w:themeColor="text1"/>
      <w:sz w:val="32"/>
      <w:szCs w:val="32"/>
    </w:rPr>
  </w:style>
  <w:style w:type="character" w:styleId="Heading3Char" w:customStyle="1">
    <w:name w:val="Heading 3 Char"/>
    <w:basedOn w:val="DefaultParagraphFont"/>
    <w:link w:val="heading36"/>
    <w:uiPriority w:val="9"/>
    <w:rsid w:val="009501F5"/>
    <w:rPr>
      <w:rFonts w:eastAsiaTheme="majorEastAsia" w:cstheme="majorBidi"/>
      <w:b/>
      <w:bCs/>
      <w:color w:val="6B6B6B" w:themeColor="text2"/>
      <w:sz w:val="24"/>
      <w:szCs w:val="24"/>
    </w:rPr>
  </w:style>
  <w:style w:type="character" w:styleId="Heading4Char" w:customStyle="1">
    <w:name w:val="Heading 4 Char"/>
    <w:basedOn w:val="DefaultParagraphFont"/>
    <w:link w:val="heading46"/>
    <w:uiPriority w:val="9"/>
    <w:semiHidden/>
    <w:rsid w:val="009501F5"/>
    <w:rPr>
      <w:rFonts w:eastAsiaTheme="majorEastAsia" w:cstheme="majorBidi"/>
      <w:b/>
      <w:bCs/>
      <w:iCs/>
      <w:color w:val="6B6B6B" w:themeColor="text2"/>
    </w:rPr>
  </w:style>
  <w:style w:type="character" w:styleId="Heading5Char" w:customStyle="1">
    <w:name w:val="Heading 5 Char"/>
    <w:basedOn w:val="DefaultParagraphFont"/>
    <w:link w:val="heading56"/>
    <w:uiPriority w:val="9"/>
    <w:semiHidden/>
    <w:rsid w:val="00CE4558"/>
    <w:rPr>
      <w:rFonts w:eastAsiaTheme="majorEastAsia" w:cstheme="majorBidi"/>
      <w:color w:val="6B6B6B" w:themeColor="text2"/>
    </w:rPr>
  </w:style>
  <w:style w:type="character" w:styleId="Heading6Char" w:customStyle="1">
    <w:name w:val="Heading 6 Char"/>
    <w:basedOn w:val="DefaultParagraphFont"/>
    <w:link w:val="heading66"/>
    <w:uiPriority w:val="9"/>
    <w:semiHidden/>
    <w:rsid w:val="00CE4558"/>
    <w:rPr>
      <w:rFonts w:eastAsiaTheme="majorEastAsia" w:cstheme="majorBidi"/>
      <w:iCs/>
      <w:color w:val="6B6B6B" w:themeColor="text2"/>
    </w:rPr>
  </w:style>
  <w:style w:type="character" w:styleId="Heading7Char" w:customStyle="1">
    <w:name w:val="Heading 7 Char"/>
    <w:basedOn w:val="DefaultParagraphFont"/>
    <w:link w:val="Heading7"/>
    <w:uiPriority w:val="9"/>
    <w:rsid w:val="00CE4558"/>
    <w:rPr>
      <w:rFonts w:eastAsiaTheme="majorEastAsia" w:cstheme="majorBidi"/>
      <w:iCs/>
      <w:color w:val="6B6B6B" w:themeColor="text2"/>
    </w:rPr>
  </w:style>
  <w:style w:type="character" w:styleId="Heading8Char" w:customStyle="1">
    <w:name w:val="Heading 8 Char"/>
    <w:basedOn w:val="DefaultParagraphFont"/>
    <w:link w:val="Heading8"/>
    <w:uiPriority w:val="9"/>
    <w:rsid w:val="00CE4558"/>
    <w:rPr>
      <w:rFonts w:eastAsiaTheme="majorEastAsia" w:cstheme="majorBidi"/>
      <w:color w:val="6B6B6B" w:themeColor="text2"/>
      <w:szCs w:val="20"/>
    </w:rPr>
  </w:style>
  <w:style w:type="character" w:styleId="Heading9Char" w:customStyle="1">
    <w:name w:val="Heading 9 Char"/>
    <w:basedOn w:val="DefaultParagraphFont"/>
    <w:link w:val="Heading9"/>
    <w:uiPriority w:val="9"/>
    <w:rsid w:val="00CE4558"/>
    <w:rPr>
      <w:rFonts w:eastAsiaTheme="majorEastAsia" w:cstheme="majorBidi"/>
      <w:iCs/>
      <w:color w:val="6B6B6B" w:themeColor="text2"/>
      <w:szCs w:val="20"/>
    </w:rPr>
  </w:style>
  <w:style w:type="paragraph" w:styleId="TOC1">
    <w:name w:val="toc 1"/>
    <w:basedOn w:val="Normal6"/>
    <w:next w:val="Normal6"/>
    <w:autoRedefine/>
    <w:uiPriority w:val="39"/>
    <w:unhideWhenUsed/>
    <w:rsid w:val="00434BAE"/>
    <w:pPr>
      <w:tabs>
        <w:tab w:val="left" w:pos="426"/>
        <w:tab w:val="right" w:leader="dot" w:pos="9911"/>
      </w:tabs>
    </w:pPr>
    <w:rPr>
      <w:noProof/>
    </w:rPr>
  </w:style>
  <w:style w:type="paragraph" w:styleId="TOC2">
    <w:name w:val="toc 2"/>
    <w:basedOn w:val="Normal6"/>
    <w:next w:val="Normal6"/>
    <w:autoRedefine/>
    <w:uiPriority w:val="39"/>
    <w:unhideWhenUsed/>
    <w:rsid w:val="00434BAE"/>
    <w:pPr>
      <w:tabs>
        <w:tab w:val="left" w:pos="709"/>
        <w:tab w:val="right" w:leader="dot" w:pos="9911"/>
      </w:tabs>
    </w:pPr>
    <w:rPr>
      <w:noProof/>
    </w:rPr>
  </w:style>
  <w:style w:type="paragraph" w:styleId="TOC3">
    <w:name w:val="toc 3"/>
    <w:basedOn w:val="Normal6"/>
    <w:next w:val="Normal6"/>
    <w:autoRedefine/>
    <w:uiPriority w:val="39"/>
    <w:unhideWhenUsed/>
    <w:rsid w:val="00434BAE"/>
    <w:pPr>
      <w:tabs>
        <w:tab w:val="left" w:pos="851"/>
        <w:tab w:val="right" w:leader="dot" w:pos="9911"/>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aliases w:val="List Numbering,List Paragraph Char Char,List Paragraph11,List Paragraph1,b1 + Justified,b1,b1 Char,Bullet 11,b1 + Justified1,Bullet 111,b1 + Justified11,SGLText List Paragraph,Normal Sentence,Colorful List - Accent 11,B1,bl1,Bullet L1,BU"/>
    <w:basedOn w:val="Normal6"/>
    <w:link w:val="ListParagraphChar"/>
    <w:uiPriority w:val="34"/>
    <w:qFormat/>
    <w:rsid w:val="000B5C9D"/>
  </w:style>
  <w:style w:type="paragraph" w:styleId="ListBullet">
    <w:name w:val="List Bullet"/>
    <w:basedOn w:val="Normal6"/>
    <w:uiPriority w:val="99"/>
    <w:unhideWhenUsed/>
    <w:rsid w:val="00500BF6"/>
  </w:style>
  <w:style w:type="paragraph" w:styleId="ListBullet2">
    <w:name w:val="List Bullet 2"/>
    <w:basedOn w:val="Normal6"/>
    <w:uiPriority w:val="99"/>
    <w:unhideWhenUsed/>
    <w:rsid w:val="00500BF6"/>
  </w:style>
  <w:style w:type="paragraph" w:styleId="ListBullet3">
    <w:name w:val="List Bullet 3"/>
    <w:basedOn w:val="Normal6"/>
    <w:uiPriority w:val="99"/>
    <w:unhideWhenUsed/>
    <w:rsid w:val="00500BF6"/>
  </w:style>
  <w:style w:type="paragraph" w:styleId="ListBullet4">
    <w:name w:val="List Bullet 4"/>
    <w:basedOn w:val="Normal6"/>
    <w:uiPriority w:val="99"/>
    <w:unhideWhenUsed/>
    <w:rsid w:val="00500BF6"/>
  </w:style>
  <w:style w:type="paragraph" w:styleId="ListBullet5">
    <w:name w:val="List Bullet 5"/>
    <w:basedOn w:val="Normal6"/>
    <w:uiPriority w:val="99"/>
    <w:unhideWhenUsed/>
    <w:rsid w:val="00500BF6"/>
  </w:style>
  <w:style w:type="paragraph" w:styleId="FootnoteText">
    <w:name w:val="footnote text"/>
    <w:basedOn w:val="Normal6"/>
    <w:link w:val="FootnoteTextChar"/>
    <w:uiPriority w:val="99"/>
    <w:semiHidden/>
    <w:unhideWhenUsed/>
    <w:rsid w:val="00932353"/>
    <w:pPr>
      <w:spacing w:line="240" w:lineRule="auto"/>
    </w:pPr>
    <w:rPr>
      <w:sz w:val="14"/>
      <w:szCs w:val="20"/>
    </w:rPr>
  </w:style>
  <w:style w:type="character" w:styleId="FootnoteTextChar" w:customStyle="1">
    <w:name w:val="Footnote Text Char"/>
    <w:basedOn w:val="DefaultParagraphFont"/>
    <w:link w:val="FootnoteText"/>
    <w:uiPriority w:val="99"/>
    <w:semiHidden/>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6"/>
    <w:next w:val="Normal6"/>
    <w:uiPriority w:val="99"/>
    <w:semiHidden/>
    <w:unhideWhenUsed/>
    <w:rsid w:val="00B77C3D"/>
    <w:rPr>
      <w:b/>
      <w:color w:val="6B6B6B" w:themeColor="text2"/>
      <w:sz w:val="24"/>
    </w:rPr>
  </w:style>
  <w:style w:type="paragraph" w:styleId="TableofAuthorities">
    <w:name w:val="table of authorities"/>
    <w:basedOn w:val="Normal6"/>
    <w:next w:val="Normal6"/>
    <w:uiPriority w:val="99"/>
    <w:semiHidden/>
    <w:unhideWhenUsed/>
    <w:rsid w:val="00B77C3D"/>
    <w:pPr>
      <w:ind w:left="200" w:hanging="200"/>
    </w:pPr>
    <w:rPr>
      <w:color w:val="6B6B6B" w:themeColor="text2"/>
      <w:sz w:val="24"/>
    </w:rPr>
  </w:style>
  <w:style w:type="paragraph" w:styleId="ListNumber">
    <w:name w:val="List Number"/>
    <w:basedOn w:val="ListParagraph"/>
    <w:uiPriority w:val="99"/>
    <w:unhideWhenUsed/>
    <w:rsid w:val="00116D8E"/>
    <w:pPr>
      <w:numPr>
        <w:numId w:val="3"/>
      </w:numPr>
      <w:ind w:left="340" w:hanging="340"/>
    </w:pPr>
  </w:style>
  <w:style w:type="paragraph" w:styleId="ListNumber2">
    <w:name w:val="List Number 2"/>
    <w:basedOn w:val="ListParagraph"/>
    <w:uiPriority w:val="99"/>
    <w:unhideWhenUsed/>
    <w:rsid w:val="00116D8E"/>
    <w:pPr>
      <w:numPr>
        <w:numId w:val="4"/>
      </w:numPr>
      <w:ind w:left="680" w:hanging="340"/>
    </w:pPr>
  </w:style>
  <w:style w:type="paragraph" w:styleId="ListNumber3">
    <w:name w:val="List Number 3"/>
    <w:basedOn w:val="ListParagraph"/>
    <w:uiPriority w:val="99"/>
    <w:unhideWhenUsed/>
    <w:rsid w:val="00116D8E"/>
    <w:pPr>
      <w:numPr>
        <w:numId w:val="5"/>
      </w:numPr>
      <w:ind w:left="1020" w:hanging="340"/>
    </w:pPr>
  </w:style>
  <w:style w:type="paragraph" w:styleId="ListNumber4">
    <w:name w:val="List Number 4"/>
    <w:basedOn w:val="ListParagraph"/>
    <w:uiPriority w:val="99"/>
    <w:unhideWhenUsed/>
    <w:rsid w:val="003A0853"/>
    <w:pPr>
      <w:numPr>
        <w:numId w:val="6"/>
      </w:numPr>
      <w:ind w:left="1361" w:hanging="340"/>
    </w:pPr>
  </w:style>
  <w:style w:type="paragraph" w:styleId="ListNumber5">
    <w:name w:val="List Number 5"/>
    <w:basedOn w:val="ListParagraph"/>
    <w:uiPriority w:val="99"/>
    <w:unhideWhenUsed/>
    <w:rsid w:val="003A0853"/>
    <w:pPr>
      <w:numPr>
        <w:numId w:val="7"/>
      </w:numPr>
      <w:ind w:left="1701" w:hanging="340"/>
    </w:pPr>
  </w:style>
  <w:style w:type="paragraph" w:styleId="Quote">
    <w:name w:val="Quote"/>
    <w:basedOn w:val="Normal6"/>
    <w:next w:val="Normal6"/>
    <w:link w:val="QuoteChar"/>
    <w:uiPriority w:val="29"/>
    <w:rsid w:val="00450110"/>
    <w:pPr>
      <w:spacing w:before="120" w:after="120" w:line="320" w:lineRule="exact"/>
      <w:ind w:left="709" w:right="567" w:hanging="142"/>
    </w:pPr>
    <w:rPr>
      <w:color w:val="000000"/>
      <w:sz w:val="28"/>
      <w:szCs w:val="28"/>
    </w:rPr>
  </w:style>
  <w:style w:type="character" w:styleId="QuoteChar" w:customStyle="1">
    <w:name w:val="Quote Char"/>
    <w:basedOn w:val="DefaultParagraphFont"/>
    <w:link w:val="Quote"/>
    <w:uiPriority w:val="29"/>
    <w:rsid w:val="00450110"/>
    <w:rPr>
      <w:rFonts w:ascii="Flanders Art Serif" w:hAnsi="Flanders Art Serif"/>
      <w:color w:val="000000"/>
      <w:sz w:val="28"/>
      <w:szCs w:val="28"/>
      <w:lang w:val="nl-BE"/>
    </w:rPr>
  </w:style>
  <w:style w:type="paragraph" w:styleId="IntenseQuote">
    <w:name w:val="Intense Quote"/>
    <w:basedOn w:val="Quote"/>
    <w:next w:val="Normal6"/>
    <w:link w:val="IntenseQuoteChar"/>
    <w:uiPriority w:val="30"/>
    <w:rsid w:val="00EE09B9"/>
    <w:rPr>
      <w:b/>
      <w:color w:val="2F2F2F"/>
    </w:rPr>
  </w:style>
  <w:style w:type="character" w:styleId="IntenseQuoteChar" w:customStyle="1">
    <w:name w:val="Intense Quote Char"/>
    <w:basedOn w:val="DefaultParagraphFont"/>
    <w:link w:val="IntenseQuote"/>
    <w:uiPriority w:val="30"/>
    <w:rsid w:val="00EE09B9"/>
    <w:rPr>
      <w:rFonts w:ascii="Flanders Art Serif" w:hAnsi="Flanders Art Serif"/>
      <w:b/>
      <w:color w:val="2F2F2F"/>
      <w:sz w:val="28"/>
      <w:szCs w:val="28"/>
      <w:lang w:val="nl-BE"/>
    </w:rPr>
  </w:style>
  <w:style w:type="character" w:styleId="Emphasis">
    <w:name w:val="Emphasis"/>
    <w:basedOn w:val="DefaultParagraphFont"/>
    <w:uiPriority w:val="21"/>
    <w:rsid w:val="00DC6D20"/>
    <w:rPr>
      <w:rFonts w:ascii="Calibri" w:hAnsi="Calibri"/>
      <w:b/>
      <w:i/>
      <w:iCs/>
    </w:rPr>
  </w:style>
  <w:style w:type="character" w:styleId="SubtleReference">
    <w:name w:val="Subtle Reference"/>
    <w:basedOn w:val="DefaultParagraphFont"/>
    <w:uiPriority w:val="31"/>
    <w:rsid w:val="00DC6D20"/>
    <w:rPr>
      <w:rFonts w:ascii="Calibri" w:hAnsi="Calibri"/>
      <w:caps/>
      <w:smallCaps w:val="0"/>
      <w:color w:val="000000"/>
      <w:sz w:val="16"/>
      <w:u w:val="none"/>
      <w:bdr w:val="none" w:color="auto" w:sz="0" w:space="0"/>
    </w:rPr>
  </w:style>
  <w:style w:type="character" w:styleId="IntenseReference">
    <w:name w:val="Intense Reference"/>
    <w:basedOn w:val="DefaultParagraphFont"/>
    <w:uiPriority w:val="32"/>
    <w:rsid w:val="00DC6D20"/>
    <w:rPr>
      <w:rFonts w:ascii="Calibri" w:hAnsi="Calibri"/>
      <w:b/>
      <w:bCs/>
      <w:i w:val="0"/>
      <w:caps/>
      <w:smallCaps w:val="0"/>
      <w:color w:val="000000"/>
      <w:spacing w:val="5"/>
      <w:sz w:val="16"/>
      <w:u w:val="none"/>
    </w:rPr>
  </w:style>
  <w:style w:type="paragraph" w:styleId="Caption">
    <w:name w:val="caption"/>
    <w:aliases w:val="Caption Tabel,CaptionTLS,CaptionCFMU,TSI Beschriftung,DTSBeschriftung,LHS_Caption,cp,%Caption,Carattere Carattere Carattere,figura,Caption2,figura1,figura2,Caption - Centre Graphic,Didascalia Carattere,Didascalia tabella,Caption Char1,Legend"/>
    <w:basedOn w:val="Normal6"/>
    <w:next w:val="Normal6"/>
    <w:link w:val="CaptionChar"/>
    <w:qFormat/>
    <w:rsid w:val="007E74F3"/>
    <w:pPr>
      <w:spacing w:before="120" w:after="200" w:line="240" w:lineRule="auto"/>
    </w:pPr>
    <w:rPr>
      <w:bCs/>
      <w:color w:val="000000"/>
      <w:sz w:val="18"/>
      <w:szCs w:val="18"/>
    </w:rPr>
  </w:style>
  <w:style w:type="table" w:styleId="GridTable6Colorful-Accent1">
    <w:name w:val="Grid Table 6 Colorful Accent 1"/>
    <w:basedOn w:val="NormalTable6"/>
    <w:uiPriority w:val="51"/>
    <w:rsid w:val="000868D7"/>
    <w:pPr>
      <w:spacing w:after="0" w:line="240" w:lineRule="auto"/>
    </w:pPr>
    <w:rPr>
      <w:color w:val="BFB500" w:themeColor="accent1" w:themeShade="BF"/>
    </w:rPr>
    <w:tblPr>
      <w:tblStyleRowBandSize w:val="1"/>
      <w:tblStyleColBandSize w:val="1"/>
      <w:tblBorders>
        <w:top w:val="single" w:color="FFF766" w:themeColor="accent1" w:themeTint="99" w:sz="4" w:space="0"/>
        <w:left w:val="single" w:color="FFF766" w:themeColor="accent1" w:themeTint="99" w:sz="4" w:space="0"/>
        <w:bottom w:val="single" w:color="FFF766" w:themeColor="accent1" w:themeTint="99" w:sz="4" w:space="0"/>
        <w:right w:val="single" w:color="FFF766" w:themeColor="accent1" w:themeTint="99" w:sz="4" w:space="0"/>
        <w:insideH w:val="single" w:color="FFF766" w:themeColor="accent1" w:themeTint="99" w:sz="4" w:space="0"/>
        <w:insideV w:val="single" w:color="FFF766" w:themeColor="accent1" w:themeTint="99" w:sz="4" w:space="0"/>
      </w:tblBorders>
    </w:tblPr>
    <w:tblStylePr w:type="firstRow">
      <w:rPr>
        <w:b/>
        <w:bCs/>
      </w:rPr>
      <w:tblPr/>
      <w:tcPr>
        <w:tcBorders>
          <w:bottom w:val="single" w:color="FFF766" w:themeColor="accent1" w:themeTint="99" w:sz="12" w:space="0"/>
        </w:tcBorders>
      </w:tcPr>
    </w:tblStylePr>
    <w:tblStylePr w:type="lastRow">
      <w:rPr>
        <w:b/>
        <w:bCs/>
      </w:rPr>
      <w:tblPr/>
      <w:tcPr>
        <w:tcBorders>
          <w:top w:val="double" w:color="FFF766" w:themeColor="accent1" w:themeTint="99" w:sz="4" w:space="0"/>
        </w:tcBorders>
      </w:tcPr>
    </w:tblStylePr>
    <w:tblStylePr w:type="firstCol">
      <w:rPr>
        <w:b/>
        <w:bCs/>
      </w:rPr>
    </w:tblStylePr>
    <w:tblStylePr w:type="lastCol">
      <w:rPr>
        <w:b/>
        <w:bCs/>
      </w:rPr>
    </w:tblStylePr>
    <w:tblStylePr w:type="band1Vert">
      <w:tblPr/>
      <w:tcPr>
        <w:shd w:val="clear" w:color="auto" w:fill="FFFCCC" w:themeFill="accent1" w:themeFillTint="33"/>
      </w:tcPr>
    </w:tblStylePr>
    <w:tblStylePr w:type="band1Horz">
      <w:tblPr/>
      <w:tcPr>
        <w:shd w:val="clear" w:color="auto" w:fill="FFFCCC" w:themeFill="accent1" w:themeFillTint="33"/>
      </w:tcPr>
    </w:tblStylePr>
  </w:style>
  <w:style w:type="numbering" w:styleId="ListStyles" w:customStyle="1">
    <w:name w:val="ListStyles"/>
    <w:uiPriority w:val="99"/>
    <w:rsid w:val="00500BF6"/>
  </w:style>
  <w:style w:type="paragraph" w:styleId="TOC4">
    <w:name w:val="toc 4"/>
    <w:basedOn w:val="Normal6"/>
    <w:next w:val="Normal6"/>
    <w:autoRedefine/>
    <w:uiPriority w:val="39"/>
    <w:unhideWhenUsed/>
    <w:rsid w:val="00434BAE"/>
    <w:pPr>
      <w:tabs>
        <w:tab w:val="left" w:pos="993"/>
        <w:tab w:val="right" w:leader="dot" w:pos="9911"/>
      </w:tabs>
      <w:spacing w:after="100"/>
    </w:pPr>
  </w:style>
  <w:style w:type="character" w:styleId="StreepjesZwart" w:customStyle="1">
    <w:name w:val="StreepjesZwart"/>
    <w:basedOn w:val="DefaultParagraphFont"/>
    <w:uiPriority w:val="99"/>
    <w:semiHidden/>
    <w:qFormat/>
    <w:rsid w:val="007D7346"/>
    <w:rPr>
      <w:b/>
    </w:rPr>
  </w:style>
  <w:style w:type="character" w:styleId="Strong">
    <w:name w:val="Strong"/>
    <w:basedOn w:val="DefaultParagraphFont"/>
    <w:uiPriority w:val="22"/>
    <w:qFormat/>
    <w:rsid w:val="00DC6D20"/>
    <w:rPr>
      <w:rFonts w:ascii="Calibri" w:hAnsi="Calibri"/>
      <w:b/>
      <w:bCs/>
      <w:i w:val="0"/>
    </w:rPr>
  </w:style>
  <w:style w:type="character" w:styleId="StreepjesGeel" w:customStyle="1">
    <w:name w:val="StreepjesGeel"/>
    <w:basedOn w:val="DefaultParagraphFont"/>
    <w:uiPriority w:val="99"/>
    <w:semiHidden/>
    <w:qFormat/>
    <w:rsid w:val="007D7346"/>
    <w:rPr>
      <w:b/>
      <w:color w:val="FFF200" w:themeColor="accent1"/>
    </w:rPr>
  </w:style>
  <w:style w:type="table" w:styleId="GridTable4">
    <w:name w:val="Grid Table 4"/>
    <w:basedOn w:val="NormalTable6"/>
    <w:uiPriority w:val="49"/>
    <w:rsid w:val="0078293A"/>
    <w:pPr>
      <w:spacing w:after="0" w:line="240" w:lineRule="auto"/>
    </w:pPr>
    <w:tblPr>
      <w:tblStyleRowBandSize w:val="1"/>
      <w:tblStyleColBandSize w:val="1"/>
      <w:tblBorders>
        <w:top w:val="single" w:color="878585" w:themeColor="text1" w:themeTint="99" w:sz="4" w:space="0"/>
        <w:left w:val="single" w:color="878585" w:themeColor="text1" w:themeTint="99" w:sz="4" w:space="0"/>
        <w:bottom w:val="single" w:color="878585" w:themeColor="text1" w:themeTint="99" w:sz="4" w:space="0"/>
        <w:right w:val="single" w:color="878585" w:themeColor="text1" w:themeTint="99" w:sz="4" w:space="0"/>
        <w:insideH w:val="single" w:color="878585" w:themeColor="text1" w:themeTint="99" w:sz="4" w:space="0"/>
        <w:insideV w:val="single" w:color="878585" w:themeColor="text1" w:themeTint="99" w:sz="4" w:space="0"/>
      </w:tblBorders>
    </w:tblPr>
    <w:tblStylePr w:type="firstRow">
      <w:rPr>
        <w:b/>
        <w:bCs/>
        <w:color w:val="FFFFFF" w:themeColor="background1"/>
      </w:rPr>
      <w:tblPr/>
      <w:tcPr>
        <w:tcBorders>
          <w:top w:val="single" w:color="373636" w:themeColor="text1" w:sz="4" w:space="0"/>
          <w:left w:val="single" w:color="373636" w:themeColor="text1" w:sz="4" w:space="0"/>
          <w:bottom w:val="single" w:color="373636" w:themeColor="text1" w:sz="4" w:space="0"/>
          <w:right w:val="single" w:color="373636" w:themeColor="text1" w:sz="4" w:space="0"/>
          <w:insideH w:val="nil"/>
          <w:insideV w:val="nil"/>
        </w:tcBorders>
        <w:shd w:val="clear" w:color="auto" w:fill="373636" w:themeFill="text1"/>
      </w:tcPr>
    </w:tblStylePr>
    <w:tblStylePr w:type="lastRow">
      <w:rPr>
        <w:b/>
        <w:bCs/>
      </w:rPr>
      <w:tblPr/>
      <w:tcPr>
        <w:tcBorders>
          <w:top w:val="double" w:color="373636" w:themeColor="text1" w:sz="4" w:space="0"/>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numbering" w:styleId="NumberStyles" w:customStyle="1">
    <w:name w:val="NumberStyles"/>
    <w:uiPriority w:val="99"/>
    <w:rsid w:val="00A03474"/>
  </w:style>
  <w:style w:type="table" w:styleId="GridTable4-Accent2">
    <w:name w:val="Grid Table 4 Accent 2"/>
    <w:basedOn w:val="NormalTable6"/>
    <w:uiPriority w:val="49"/>
    <w:rsid w:val="00AD5A63"/>
    <w:pPr>
      <w:spacing w:after="0" w:line="240" w:lineRule="auto"/>
    </w:pPr>
    <w:tblPr>
      <w:tblStyleRowBandSize w:val="1"/>
      <w:tblStyleColBandSize w:val="1"/>
      <w:tblBorders>
        <w:top w:val="single" w:color="878585" w:themeColor="accent2" w:themeTint="99" w:sz="4" w:space="0"/>
        <w:left w:val="single" w:color="878585" w:themeColor="accent2" w:themeTint="99" w:sz="4" w:space="0"/>
        <w:bottom w:val="single" w:color="878585" w:themeColor="accent2" w:themeTint="99" w:sz="4" w:space="0"/>
        <w:right w:val="single" w:color="878585" w:themeColor="accent2" w:themeTint="99" w:sz="4" w:space="0"/>
        <w:insideH w:val="single" w:color="878585" w:themeColor="accent2" w:themeTint="99" w:sz="4" w:space="0"/>
        <w:insideV w:val="single" w:color="878585" w:themeColor="accent2" w:themeTint="99" w:sz="4" w:space="0"/>
      </w:tblBorders>
    </w:tblPr>
    <w:tblStylePr w:type="firstRow">
      <w:rPr>
        <w:b/>
        <w:bCs/>
        <w:color w:val="FFFFFF" w:themeColor="background1"/>
      </w:rPr>
      <w:tblPr/>
      <w:tcPr>
        <w:tcBorders>
          <w:top w:val="single" w:color="373636" w:themeColor="accent2" w:sz="4" w:space="0"/>
          <w:left w:val="single" w:color="373636" w:themeColor="accent2" w:sz="4" w:space="0"/>
          <w:bottom w:val="single" w:color="373636" w:themeColor="accent2" w:sz="4" w:space="0"/>
          <w:right w:val="single" w:color="373636" w:themeColor="accent2" w:sz="4" w:space="0"/>
          <w:insideH w:val="nil"/>
          <w:insideV w:val="nil"/>
        </w:tcBorders>
        <w:shd w:val="clear" w:color="auto" w:fill="373636" w:themeFill="accent2"/>
      </w:tcPr>
    </w:tblStylePr>
    <w:tblStylePr w:type="lastRow">
      <w:rPr>
        <w:b/>
        <w:bCs/>
      </w:rPr>
      <w:tblPr/>
      <w:tcPr>
        <w:tcBorders>
          <w:top w:val="double" w:color="373636" w:themeColor="accent2" w:sz="4" w:space="0"/>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NormalTable6"/>
    <w:uiPriority w:val="49"/>
    <w:rsid w:val="000868D7"/>
    <w:pPr>
      <w:spacing w:after="0" w:line="240" w:lineRule="auto"/>
    </w:pPr>
    <w:tblPr>
      <w:tblStyleRowBandSize w:val="1"/>
      <w:tblStyleColBandSize w:val="1"/>
      <w:tblBorders>
        <w:top w:val="single" w:color="FFF766" w:themeColor="accent1" w:themeTint="99" w:sz="4" w:space="0"/>
        <w:left w:val="single" w:color="FFF766" w:themeColor="accent1" w:themeTint="99" w:sz="4" w:space="0"/>
        <w:bottom w:val="single" w:color="FFF766" w:themeColor="accent1" w:themeTint="99" w:sz="4" w:space="0"/>
        <w:right w:val="single" w:color="FFF766" w:themeColor="accent1" w:themeTint="99" w:sz="4" w:space="0"/>
        <w:insideH w:val="single" w:color="FFF766" w:themeColor="accent1" w:themeTint="99" w:sz="4" w:space="0"/>
        <w:insideV w:val="single" w:color="FFF766" w:themeColor="accent1" w:themeTint="99" w:sz="4" w:space="0"/>
      </w:tblBorders>
    </w:tblPr>
    <w:tblStylePr w:type="firstRow">
      <w:rPr>
        <w:b/>
        <w:bCs/>
        <w:color w:val="373636" w:themeColor="text1"/>
      </w:rPr>
      <w:tblPr/>
      <w:tcPr>
        <w:tcBorders>
          <w:top w:val="single" w:color="FFF200" w:themeColor="accent1" w:sz="4" w:space="0"/>
          <w:left w:val="single" w:color="FFF200" w:themeColor="accent1" w:sz="4" w:space="0"/>
          <w:bottom w:val="single" w:color="FFF200" w:themeColor="accent1" w:sz="4" w:space="0"/>
          <w:right w:val="single" w:color="FFF200" w:themeColor="accent1" w:sz="4" w:space="0"/>
          <w:insideH w:val="nil"/>
          <w:insideV w:val="nil"/>
        </w:tcBorders>
        <w:shd w:val="clear" w:color="auto" w:fill="FFF200" w:themeFill="accent1"/>
      </w:tcPr>
    </w:tblStylePr>
    <w:tblStylePr w:type="lastRow">
      <w:rPr>
        <w:b/>
        <w:bCs/>
      </w:rPr>
      <w:tblPr/>
      <w:tcPr>
        <w:tcBorders>
          <w:top w:val="double" w:color="FFF200" w:themeColor="accent1" w:sz="4" w:space="0"/>
        </w:tcBorders>
      </w:tcPr>
    </w:tblStylePr>
    <w:tblStylePr w:type="firstCol">
      <w:rPr>
        <w:b/>
        <w:bCs/>
      </w:rPr>
    </w:tblStylePr>
    <w:tblStylePr w:type="lastCol">
      <w:rPr>
        <w:b/>
        <w:bCs/>
      </w:rPr>
    </w:tblStylePr>
    <w:tblStylePr w:type="band1Vert">
      <w:tblPr/>
      <w:tcPr>
        <w:shd w:val="clear" w:color="auto" w:fill="FFFCCC" w:themeFill="accent1" w:themeFillTint="33"/>
      </w:tcPr>
    </w:tblStylePr>
    <w:tblStylePr w:type="band1Horz">
      <w:tblPr/>
      <w:tcPr>
        <w:shd w:val="clear" w:color="auto" w:fill="FFFCCC" w:themeFill="accent1" w:themeFillTint="33"/>
      </w:tcPr>
    </w:tblStylePr>
  </w:style>
  <w:style w:type="table" w:styleId="GridTable5Dark-Accent1">
    <w:name w:val="Grid Table 5 Dark Accent 1"/>
    <w:basedOn w:val="NormalTable6"/>
    <w:uiPriority w:val="50"/>
    <w:rsid w:val="000868D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CCC" w:themeFill="accent1" w:themeFillTint="33"/>
    </w:tcPr>
    <w:tblStylePr w:type="firstRow">
      <w:rPr>
        <w:b/>
        <w:bCs/>
        <w:color w:val="373636" w:themeColor="text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F200"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F200" w:themeFill="accent1"/>
      </w:tcPr>
    </w:tblStylePr>
    <w:tblStylePr w:type="firstCol">
      <w:rPr>
        <w:b/>
        <w:bCs/>
        <w:color w:val="373636" w:themeColor="text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F200"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F200" w:themeFill="accent1"/>
      </w:tcPr>
    </w:tblStylePr>
    <w:tblStylePr w:type="band1Vert">
      <w:tblPr/>
      <w:tcPr>
        <w:shd w:val="clear" w:color="auto" w:fill="FFF999" w:themeFill="accent1" w:themeFillTint="66"/>
      </w:tcPr>
    </w:tblStylePr>
    <w:tblStylePr w:type="band1Horz">
      <w:tblPr/>
      <w:tcPr>
        <w:shd w:val="clear" w:color="auto" w:fill="FFF999" w:themeFill="accent1" w:themeFillTint="66"/>
      </w:tcPr>
    </w:tblStylePr>
  </w:style>
  <w:style w:type="table" w:styleId="GridTable5Dark">
    <w:name w:val="Grid Table 5 Dark"/>
    <w:basedOn w:val="NormalTable6"/>
    <w:uiPriority w:val="50"/>
    <w:rsid w:val="00280A0C"/>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7D6D6"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373636"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373636"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373636"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373636" w:themeFill="text1"/>
      </w:tcPr>
    </w:tblStylePr>
    <w:tblStylePr w:type="band1Vert">
      <w:tblPr/>
      <w:tcPr>
        <w:shd w:val="clear" w:color="auto" w:fill="AFADAD" w:themeFill="text1" w:themeFillTint="66"/>
      </w:tcPr>
    </w:tblStylePr>
    <w:tblStylePr w:type="band1Horz">
      <w:tblPr/>
      <w:tcPr>
        <w:shd w:val="clear" w:color="auto" w:fill="AFADAD" w:themeFill="text1" w:themeFillTint="66"/>
      </w:tcPr>
    </w:tblStylePr>
  </w:style>
  <w:style w:type="table" w:styleId="GridTable3-Accent2">
    <w:name w:val="Grid Table 3 Accent 2"/>
    <w:basedOn w:val="NormalTable6"/>
    <w:uiPriority w:val="48"/>
    <w:rsid w:val="00E86249"/>
    <w:pPr>
      <w:spacing w:after="0" w:line="240" w:lineRule="auto"/>
    </w:pPr>
    <w:tblPr>
      <w:tblStyleRowBandSize w:val="1"/>
      <w:tblStyleColBandSize w:val="1"/>
      <w:tblBorders>
        <w:top w:val="single" w:color="878585" w:themeColor="accent2" w:themeTint="99" w:sz="4" w:space="0"/>
        <w:left w:val="single" w:color="878585" w:themeColor="accent2" w:themeTint="99" w:sz="4" w:space="0"/>
        <w:bottom w:val="single" w:color="878585" w:themeColor="accent2" w:themeTint="99" w:sz="4" w:space="0"/>
        <w:right w:val="single" w:color="878585" w:themeColor="accent2" w:themeTint="99" w:sz="4" w:space="0"/>
        <w:insideH w:val="single" w:color="878585" w:themeColor="accent2" w:themeTint="99" w:sz="4" w:space="0"/>
        <w:insideV w:val="single" w:color="878585"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color="878585" w:themeColor="accent2" w:themeTint="99" w:sz="4" w:space="0"/>
        </w:tcBorders>
      </w:tcPr>
    </w:tblStylePr>
    <w:tblStylePr w:type="nwCell">
      <w:tblPr/>
      <w:tcPr>
        <w:tcBorders>
          <w:bottom w:val="single" w:color="878585" w:themeColor="accent2" w:themeTint="99" w:sz="4" w:space="0"/>
        </w:tcBorders>
      </w:tcPr>
    </w:tblStylePr>
    <w:tblStylePr w:type="seCell">
      <w:tblPr/>
      <w:tcPr>
        <w:tcBorders>
          <w:top w:val="single" w:color="878585" w:themeColor="accent2" w:themeTint="99" w:sz="4" w:space="0"/>
        </w:tcBorders>
      </w:tcPr>
    </w:tblStylePr>
    <w:tblStylePr w:type="swCell">
      <w:tblPr/>
      <w:tcPr>
        <w:tcBorders>
          <w:top w:val="single" w:color="878585" w:themeColor="accent2" w:themeTint="99" w:sz="4" w:space="0"/>
        </w:tcBorders>
      </w:tcPr>
    </w:tblStylePr>
  </w:style>
  <w:style w:type="table" w:styleId="AIVStyle1" w:customStyle="1">
    <w:name w:val="AIVStyle1"/>
    <w:basedOn w:val="NormalTable6"/>
    <w:uiPriority w:val="99"/>
    <w:rsid w:val="00107D5E"/>
    <w:pPr>
      <w:spacing w:after="0" w:line="240" w:lineRule="auto"/>
    </w:pPr>
    <w:tblPr>
      <w:tblStyleRowBandSize w:val="1"/>
      <w:tblBorders>
        <w:bottom w:val="single" w:color="auto" w:sz="4" w:space="0"/>
        <w:insideV w:val="single" w:color="auto" w:sz="4" w:space="0"/>
      </w:tblBorders>
    </w:tblPr>
    <w:tblStylePr w:type="firstRow">
      <w:pPr>
        <w:jc w:val="left"/>
      </w:pPr>
      <w:rPr>
        <w:rFonts w:asciiTheme="minorHAnsi" w:hAnsiTheme="minorHAnsi"/>
        <w:b/>
        <w:sz w:val="22"/>
      </w:rPr>
      <w:tblPr/>
      <w:tcPr>
        <w:shd w:val="clear" w:color="auto" w:fill="373636"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color="auto" w:sz="4" w:space="0"/>
          <w:insideH w:val="nil"/>
          <w:insideV w:val="nil"/>
          <w:tl2br w:val="nil"/>
          <w:tr2bl w:val="nil"/>
        </w:tcBorders>
      </w:tcPr>
    </w:tblStylePr>
  </w:style>
  <w:style w:type="table" w:styleId="ListTable4">
    <w:name w:val="List Table 4"/>
    <w:basedOn w:val="NormalTable6"/>
    <w:uiPriority w:val="49"/>
    <w:rsid w:val="00E86249"/>
    <w:pPr>
      <w:spacing w:after="0" w:line="240" w:lineRule="auto"/>
    </w:pPr>
    <w:tblPr>
      <w:tblStyleRowBandSize w:val="1"/>
      <w:tblStyleColBandSize w:val="1"/>
      <w:tblBorders>
        <w:top w:val="single" w:color="878585" w:themeColor="text1" w:themeTint="99" w:sz="4" w:space="0"/>
        <w:left w:val="single" w:color="878585" w:themeColor="text1" w:themeTint="99" w:sz="4" w:space="0"/>
        <w:bottom w:val="single" w:color="878585" w:themeColor="text1" w:themeTint="99" w:sz="4" w:space="0"/>
        <w:right w:val="single" w:color="878585" w:themeColor="text1" w:themeTint="99" w:sz="4" w:space="0"/>
        <w:insideH w:val="single" w:color="878585" w:themeColor="text1" w:themeTint="99" w:sz="4" w:space="0"/>
      </w:tblBorders>
    </w:tblPr>
    <w:tblStylePr w:type="firstRow">
      <w:rPr>
        <w:b/>
        <w:bCs/>
        <w:color w:val="FFFFFF" w:themeColor="background1"/>
      </w:rPr>
      <w:tblPr/>
      <w:tcPr>
        <w:tcBorders>
          <w:top w:val="single" w:color="373636" w:themeColor="text1" w:sz="4" w:space="0"/>
          <w:left w:val="single" w:color="373636" w:themeColor="text1" w:sz="4" w:space="0"/>
          <w:bottom w:val="single" w:color="373636" w:themeColor="text1" w:sz="4" w:space="0"/>
          <w:right w:val="single" w:color="373636" w:themeColor="text1" w:sz="4" w:space="0"/>
          <w:insideH w:val="nil"/>
        </w:tcBorders>
        <w:shd w:val="clear" w:color="auto" w:fill="373636" w:themeFill="text1"/>
      </w:tcPr>
    </w:tblStylePr>
    <w:tblStylePr w:type="lastRow">
      <w:rPr>
        <w:b/>
        <w:bCs/>
      </w:rPr>
      <w:tblPr/>
      <w:tcPr>
        <w:tcBorders>
          <w:top w:val="double" w:color="878585" w:themeColor="text1" w:themeTint="99" w:sz="4" w:space="0"/>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table" w:styleId="GridTable3-Accent6">
    <w:name w:val="Grid Table 3 Accent 6"/>
    <w:basedOn w:val="NormalTable6"/>
    <w:uiPriority w:val="48"/>
    <w:rsid w:val="00B317FF"/>
    <w:pPr>
      <w:spacing w:after="0" w:line="240" w:lineRule="auto"/>
    </w:pPr>
    <w:tblPr>
      <w:tblStyleRowBandSize w:val="1"/>
      <w:tblStyleColBandSize w:val="1"/>
      <w:tblBorders>
        <w:top w:val="single" w:color="C1C1C1" w:themeColor="accent6" w:themeTint="99" w:sz="4" w:space="0"/>
        <w:left w:val="single" w:color="C1C1C1" w:themeColor="accent6" w:themeTint="99" w:sz="4" w:space="0"/>
        <w:bottom w:val="single" w:color="C1C1C1" w:themeColor="accent6" w:themeTint="99" w:sz="4" w:space="0"/>
        <w:right w:val="single" w:color="C1C1C1" w:themeColor="accent6" w:themeTint="99" w:sz="4" w:space="0"/>
        <w:insideH w:val="single" w:color="C1C1C1" w:themeColor="accent6" w:themeTint="99" w:sz="4" w:space="0"/>
        <w:insideV w:val="single" w:color="C1C1C1"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color="C1C1C1" w:themeColor="accent6" w:themeTint="99" w:sz="4" w:space="0"/>
        </w:tcBorders>
      </w:tcPr>
    </w:tblStylePr>
    <w:tblStylePr w:type="nwCell">
      <w:tblPr/>
      <w:tcPr>
        <w:tcBorders>
          <w:bottom w:val="single" w:color="C1C1C1" w:themeColor="accent6" w:themeTint="99" w:sz="4" w:space="0"/>
        </w:tcBorders>
      </w:tcPr>
    </w:tblStylePr>
    <w:tblStylePr w:type="seCell">
      <w:tblPr/>
      <w:tcPr>
        <w:tcBorders>
          <w:top w:val="single" w:color="C1C1C1" w:themeColor="accent6" w:themeTint="99" w:sz="4" w:space="0"/>
        </w:tcBorders>
      </w:tcPr>
    </w:tblStylePr>
    <w:tblStylePr w:type="swCell">
      <w:tblPr/>
      <w:tcPr>
        <w:tcBorders>
          <w:top w:val="single" w:color="C1C1C1" w:themeColor="accent6" w:themeTint="99" w:sz="4" w:space="0"/>
        </w:tcBorders>
      </w:tcPr>
    </w:tblStylePr>
  </w:style>
  <w:style w:type="table" w:styleId="AIVStyle2" w:customStyle="1">
    <w:name w:val="AIVStyle2"/>
    <w:basedOn w:val="NormalTable6"/>
    <w:uiPriority w:val="99"/>
    <w:rsid w:val="00107D5E"/>
    <w:pPr>
      <w:spacing w:after="0" w:line="240" w:lineRule="auto"/>
    </w:pPr>
    <w:tblPr>
      <w:tblStyleRowBandSize w:val="1"/>
      <w:tblBorders>
        <w:bottom w:val="single" w:color="FFF200" w:themeColor="accent1" w:sz="4" w:space="0"/>
        <w:insideV w:val="single" w:color="FFF200" w:themeColor="accent1" w:sz="4" w:space="0"/>
      </w:tblBorders>
    </w:tblPr>
    <w:tblStylePr w:type="firstRow">
      <w:rPr>
        <w:b/>
      </w:rPr>
      <w:tblPr/>
      <w:tcPr>
        <w:shd w:val="clear" w:color="auto" w:fill="FFF200" w:themeFill="accent1"/>
      </w:tcPr>
    </w:tblStylePr>
    <w:tblStylePr w:type="firstCol">
      <w:rPr>
        <w:b/>
      </w:rPr>
    </w:tblStylePr>
    <w:tblStylePr w:type="band2Horz">
      <w:tblPr/>
      <w:tcPr>
        <w:shd w:val="clear" w:color="auto" w:fill="FFFCCC" w:themeFill="accent1" w:themeFillTint="33"/>
      </w:tcPr>
    </w:tblStylePr>
  </w:style>
  <w:style w:type="paragraph" w:styleId="NoSpacing">
    <w:name w:val="No Spacing"/>
    <w:uiPriority w:val="1"/>
    <w:rsid w:val="00EC4D1A"/>
    <w:pPr>
      <w:spacing w:after="0" w:line="240" w:lineRule="auto"/>
    </w:pPr>
  </w:style>
  <w:style w:type="table" w:styleId="ListTable1Light">
    <w:name w:val="List Table 1 Light"/>
    <w:basedOn w:val="NormalTable6"/>
    <w:uiPriority w:val="46"/>
    <w:rsid w:val="000868D7"/>
    <w:pPr>
      <w:spacing w:after="0" w:line="240" w:lineRule="auto"/>
    </w:pPr>
    <w:tblPr>
      <w:tblStyleRowBandSize w:val="1"/>
      <w:tblStyleColBandSize w:val="1"/>
    </w:tblPr>
    <w:tblStylePr w:type="firstRow">
      <w:rPr>
        <w:b/>
        <w:bCs/>
      </w:rPr>
      <w:tblPr/>
      <w:tcPr>
        <w:tcBorders>
          <w:bottom w:val="single" w:color="878585" w:themeColor="text1" w:themeTint="99" w:sz="4" w:space="0"/>
        </w:tcBorders>
      </w:tcPr>
    </w:tblStylePr>
    <w:tblStylePr w:type="lastRow">
      <w:rPr>
        <w:b/>
        <w:bCs/>
      </w:rPr>
      <w:tblPr/>
      <w:tcPr>
        <w:tcBorders>
          <w:top w:val="single" w:color="878585" w:themeColor="text1" w:themeTint="99" w:sz="4" w:space="0"/>
        </w:tcBorders>
      </w:tcPr>
    </w:tblStylePr>
    <w:tblStylePr w:type="firstCol">
      <w:rPr>
        <w:b/>
        <w:bCs/>
      </w:rPr>
    </w:tblStylePr>
    <w:tblStylePr w:type="lastCol">
      <w:rPr>
        <w:b/>
        <w:bCs/>
      </w:rPr>
    </w:tblStylePr>
    <w:tblStylePr w:type="band1Vert">
      <w:tblPr/>
      <w:tcPr>
        <w:shd w:val="clear" w:color="auto" w:fill="D7D6D6" w:themeFill="text1" w:themeFillTint="33"/>
      </w:tcPr>
    </w:tblStylePr>
    <w:tblStylePr w:type="band1Horz">
      <w:tblPr/>
      <w:tcPr>
        <w:shd w:val="clear" w:color="auto" w:fill="D7D6D6" w:themeFill="text1" w:themeFillTint="33"/>
      </w:tcPr>
    </w:tblStylePr>
  </w:style>
  <w:style w:type="paragraph" w:styleId="BodyText">
    <w:name w:val="Body Text"/>
    <w:basedOn w:val="Normal6"/>
    <w:link w:val="BodyTextChar"/>
    <w:semiHidden/>
    <w:rsid w:val="00D94A6F"/>
    <w:pPr>
      <w:spacing w:after="0" w:line="240" w:lineRule="auto"/>
    </w:pPr>
    <w:rPr>
      <w:rFonts w:ascii="Verdana" w:hAnsi="Verdana" w:eastAsia="Times New Roman" w:cs="Times New Roman"/>
      <w:sz w:val="18"/>
      <w:szCs w:val="20"/>
      <w:lang w:val="nl-NL" w:eastAsia="nl-NL"/>
    </w:rPr>
  </w:style>
  <w:style w:type="character" w:styleId="BodyTextChar" w:customStyle="1">
    <w:name w:val="Body Text Char"/>
    <w:basedOn w:val="DefaultParagraphFont"/>
    <w:link w:val="BodyText"/>
    <w:semiHidden/>
    <w:rsid w:val="00D94A6F"/>
    <w:rPr>
      <w:rFonts w:ascii="Verdana" w:hAnsi="Verdana" w:eastAsia="Times New Roman" w:cs="Times New Roman"/>
      <w:sz w:val="18"/>
      <w:szCs w:val="20"/>
      <w:lang w:val="nl-NL" w:eastAsia="nl-NL"/>
    </w:rPr>
  </w:style>
  <w:style w:type="paragraph" w:styleId="Bodytekst" w:customStyle="1">
    <w:name w:val="Body tekst"/>
    <w:basedOn w:val="Normal6"/>
    <w:link w:val="BodytekstChar"/>
    <w:qFormat/>
    <w:rsid w:val="00D94A6F"/>
    <w:pPr>
      <w:spacing w:after="120" w:line="240" w:lineRule="auto"/>
    </w:pPr>
    <w:rPr>
      <w:rFonts w:asciiTheme="minorHAnsi" w:hAnsiTheme="minorHAnsi" w:eastAsiaTheme="minorEastAsia" w:cstheme="minorHAnsi"/>
      <w:lang w:val="en-US" w:eastAsia="zh-CN"/>
    </w:rPr>
  </w:style>
  <w:style w:type="character" w:styleId="BodytekstChar" w:customStyle="1">
    <w:name w:val="Body tekst Char"/>
    <w:basedOn w:val="DefaultParagraphFont"/>
    <w:link w:val="Bodytekst"/>
    <w:rsid w:val="00D94A6F"/>
    <w:rPr>
      <w:rFonts w:asciiTheme="minorHAnsi" w:hAnsiTheme="minorHAnsi" w:eastAsiaTheme="minorEastAsia" w:cstheme="minorHAnsi"/>
      <w:lang w:val="en-US" w:eastAsia="zh-CN"/>
    </w:rPr>
  </w:style>
  <w:style w:type="paragraph" w:styleId="Commentaar" w:customStyle="1">
    <w:name w:val="Commentaar"/>
    <w:basedOn w:val="Normal6"/>
    <w:link w:val="CommentaarChar"/>
    <w:qFormat/>
    <w:rsid w:val="00D94A6F"/>
    <w:pPr>
      <w:spacing w:after="120" w:line="240" w:lineRule="auto"/>
    </w:pPr>
    <w:rPr>
      <w:rFonts w:asciiTheme="minorHAnsi" w:hAnsiTheme="minorHAnsi" w:eastAsiaTheme="minorEastAsia" w:cstheme="minorHAnsi"/>
      <w:i/>
      <w:color w:val="0000CC"/>
      <w:lang w:val="en-US"/>
    </w:rPr>
  </w:style>
  <w:style w:type="character" w:styleId="CommentaarChar" w:customStyle="1">
    <w:name w:val="Commentaar Char"/>
    <w:basedOn w:val="DefaultParagraphFont"/>
    <w:link w:val="Commentaar"/>
    <w:rsid w:val="00D94A6F"/>
    <w:rPr>
      <w:rFonts w:asciiTheme="minorHAnsi" w:hAnsiTheme="minorHAnsi" w:eastAsiaTheme="minorEastAsia" w:cstheme="minorHAnsi"/>
      <w:i/>
      <w:color w:val="0000CC"/>
      <w:lang w:val="en-US"/>
    </w:rPr>
  </w:style>
  <w:style w:type="paragraph" w:styleId="Bullet1" w:customStyle="1">
    <w:name w:val="Bullet 1"/>
    <w:basedOn w:val="ListParagraph"/>
    <w:qFormat/>
    <w:rsid w:val="00D94A6F"/>
    <w:pPr>
      <w:numPr>
        <w:numId w:val="11"/>
      </w:numPr>
      <w:tabs>
        <w:tab w:val="num" w:pos="360"/>
      </w:tabs>
      <w:spacing w:after="120" w:line="240" w:lineRule="auto"/>
      <w:ind w:left="714" w:hanging="357"/>
      <w:contextualSpacing/>
    </w:pPr>
    <w:rPr>
      <w:rFonts w:asciiTheme="minorHAnsi" w:hAnsiTheme="minorHAnsi" w:cstheme="minorHAnsi"/>
      <w:lang w:val="en-US"/>
    </w:rPr>
  </w:style>
  <w:style w:type="paragraph" w:styleId="Bullet2" w:customStyle="1">
    <w:name w:val="Bullet 2"/>
    <w:basedOn w:val="ListParagraph"/>
    <w:link w:val="Bullet2Char"/>
    <w:qFormat/>
    <w:rsid w:val="00D94A6F"/>
    <w:pPr>
      <w:numPr>
        <w:ilvl w:val="1"/>
        <w:numId w:val="11"/>
      </w:numPr>
      <w:spacing w:after="120" w:line="240" w:lineRule="auto"/>
      <w:ind w:left="1434" w:hanging="357"/>
      <w:contextualSpacing/>
    </w:pPr>
    <w:rPr>
      <w:rFonts w:asciiTheme="minorHAnsi" w:hAnsiTheme="minorHAnsi" w:cstheme="minorHAnsi"/>
      <w:lang w:val="en-US"/>
    </w:rPr>
  </w:style>
  <w:style w:type="paragraph" w:styleId="Bullet3" w:customStyle="1">
    <w:name w:val="Bullet 3"/>
    <w:basedOn w:val="ListParagraph"/>
    <w:qFormat/>
    <w:rsid w:val="00D94A6F"/>
    <w:pPr>
      <w:numPr>
        <w:ilvl w:val="2"/>
        <w:numId w:val="11"/>
      </w:numPr>
      <w:tabs>
        <w:tab w:val="num" w:pos="360"/>
        <w:tab w:val="num" w:pos="2160"/>
      </w:tabs>
      <w:spacing w:after="120" w:line="240" w:lineRule="auto"/>
      <w:ind w:left="720" w:hanging="181"/>
      <w:contextualSpacing/>
    </w:pPr>
    <w:rPr>
      <w:rFonts w:asciiTheme="minorHAnsi" w:hAnsiTheme="minorHAnsi" w:cstheme="minorHAnsi"/>
      <w:lang w:val="nl-NL"/>
    </w:rPr>
  </w:style>
  <w:style w:type="character" w:styleId="Bullet2Char" w:customStyle="1">
    <w:name w:val="Bullet 2 Char"/>
    <w:basedOn w:val="DefaultParagraphFont"/>
    <w:link w:val="Bullet2"/>
    <w:rsid w:val="00D94A6F"/>
    <w:rPr>
      <w:rFonts w:asciiTheme="minorHAnsi" w:hAnsiTheme="minorHAnsi" w:cstheme="minorHAnsi"/>
      <w:lang w:val="en-US"/>
    </w:rPr>
  </w:style>
  <w:style w:type="paragraph" w:styleId="Subtitleoffertes" w:customStyle="1">
    <w:name w:val="Subtitle offertes"/>
    <w:basedOn w:val="Subtitle"/>
    <w:link w:val="SubtitleoffertesChar"/>
    <w:qFormat/>
    <w:rsid w:val="00D94A6F"/>
    <w:pPr>
      <w:numPr>
        <w:ilvl w:val="1"/>
      </w:numPr>
      <w:spacing w:after="120"/>
      <w:jc w:val="left"/>
    </w:pPr>
    <w:rPr>
      <w:rFonts w:eastAsiaTheme="majorEastAsia" w:cstheme="minorHAnsi"/>
      <w:b/>
      <w:iCs/>
      <w:color w:val="4D4D4D"/>
      <w:spacing w:val="15"/>
      <w:sz w:val="24"/>
      <w:szCs w:val="24"/>
      <w:u w:val="single"/>
      <w:lang w:eastAsia="zh-CN"/>
    </w:rPr>
  </w:style>
  <w:style w:type="character" w:styleId="SubtitleoffertesChar" w:customStyle="1">
    <w:name w:val="Subtitle offertes Char"/>
    <w:basedOn w:val="SubtitleChar"/>
    <w:link w:val="Subtitleoffertes"/>
    <w:rsid w:val="00D94A6F"/>
    <w:rPr>
      <w:rFonts w:ascii="Calibri" w:hAnsi="Calibri" w:eastAsiaTheme="majorEastAsia" w:cstheme="minorHAnsi"/>
      <w:b/>
      <w:iCs/>
      <w:color w:val="4D4D4D"/>
      <w:spacing w:val="15"/>
      <w:sz w:val="24"/>
      <w:szCs w:val="24"/>
      <w:u w:val="single"/>
      <w:lang w:val="nl-BE" w:eastAsia="zh-CN"/>
    </w:rPr>
  </w:style>
  <w:style w:type="paragraph" w:styleId="sysAuthor" w:customStyle="1">
    <w:name w:val="sys Author"/>
    <w:basedOn w:val="Normal6"/>
    <w:semiHidden/>
    <w:rsid w:val="00B97E15"/>
    <w:pPr>
      <w:framePr w:w="6842" w:h="1809" w:hSpace="181" w:wrap="auto" w:hAnchor="page" w:vAnchor="page" w:x="1872" w:y="13609"/>
      <w:tabs>
        <w:tab w:val="left" w:pos="2300"/>
      </w:tabs>
      <w:spacing w:after="0" w:line="240" w:lineRule="auto"/>
    </w:pPr>
    <w:rPr>
      <w:rFonts w:ascii="Verdana" w:hAnsi="Verdana" w:eastAsia="Times New Roman" w:cs="Times New Roman"/>
      <w:noProof/>
      <w:sz w:val="18"/>
      <w:szCs w:val="20"/>
      <w:lang w:val="nl-NL" w:eastAsia="nl-NL"/>
    </w:rPr>
  </w:style>
  <w:style w:type="character" w:styleId="CommentReference">
    <w:name w:val="annotation reference"/>
    <w:basedOn w:val="DefaultParagraphFont"/>
    <w:uiPriority w:val="99"/>
    <w:semiHidden/>
    <w:unhideWhenUsed/>
    <w:rsid w:val="00D15625"/>
    <w:rPr>
      <w:sz w:val="16"/>
      <w:szCs w:val="16"/>
    </w:rPr>
  </w:style>
  <w:style w:type="paragraph" w:styleId="CommentText">
    <w:name w:val="annotation text"/>
    <w:basedOn w:val="Normal6"/>
    <w:link w:val="CommentTextChar"/>
    <w:uiPriority w:val="99"/>
    <w:unhideWhenUsed/>
    <w:rsid w:val="00D15625"/>
    <w:pPr>
      <w:spacing w:line="240" w:lineRule="auto"/>
    </w:pPr>
    <w:rPr>
      <w:sz w:val="20"/>
      <w:szCs w:val="20"/>
    </w:rPr>
  </w:style>
  <w:style w:type="character" w:styleId="CommentTextChar" w:customStyle="1">
    <w:name w:val="Comment Text Char"/>
    <w:basedOn w:val="DefaultParagraphFont"/>
    <w:link w:val="CommentText"/>
    <w:uiPriority w:val="99"/>
    <w:rsid w:val="00D15625"/>
    <w:rPr>
      <w:rFonts w:ascii="Calibri" w:hAnsi="Calibri"/>
      <w:sz w:val="20"/>
      <w:szCs w:val="20"/>
      <w:lang w:val="nl-BE"/>
    </w:rPr>
  </w:style>
  <w:style w:type="paragraph" w:styleId="CommentSubject">
    <w:name w:val="annotation subject"/>
    <w:basedOn w:val="CommentText"/>
    <w:next w:val="CommentText"/>
    <w:link w:val="CommentSubjectChar"/>
    <w:uiPriority w:val="99"/>
    <w:semiHidden/>
    <w:unhideWhenUsed/>
    <w:rsid w:val="00D15625"/>
    <w:rPr>
      <w:b/>
      <w:bCs/>
    </w:rPr>
  </w:style>
  <w:style w:type="character" w:styleId="CommentSubjectChar" w:customStyle="1">
    <w:name w:val="Comment Subject Char"/>
    <w:basedOn w:val="CommentTextChar"/>
    <w:link w:val="CommentSubject"/>
    <w:uiPriority w:val="99"/>
    <w:semiHidden/>
    <w:rsid w:val="00D15625"/>
    <w:rPr>
      <w:rFonts w:ascii="Calibri" w:hAnsi="Calibri"/>
      <w:b/>
      <w:bCs/>
      <w:sz w:val="20"/>
      <w:szCs w:val="20"/>
      <w:lang w:val="nl-BE"/>
    </w:rPr>
  </w:style>
  <w:style w:type="paragraph" w:styleId="sysHeaderLinePortrait" w:customStyle="1">
    <w:name w:val="sys Header Line Portrait"/>
    <w:basedOn w:val="Normal6"/>
    <w:next w:val="BodyText"/>
    <w:semiHidden/>
    <w:rsid w:val="00234DAC"/>
    <w:pPr>
      <w:framePr w:w="8959" w:vSpace="181" w:hSpace="181" w:wrap="around" w:hAnchor="page" w:vAnchor="text" w:x="1815" w:y="766"/>
      <w:pBdr>
        <w:top w:val="single" w:color="000000" w:sz="4" w:space="1"/>
      </w:pBdr>
      <w:spacing w:after="0" w:line="240" w:lineRule="auto"/>
    </w:pPr>
    <w:rPr>
      <w:rFonts w:ascii="Verdana" w:hAnsi="Verdana" w:eastAsia="Times New Roman" w:cs="Times New Roman"/>
      <w:sz w:val="18"/>
      <w:szCs w:val="20"/>
      <w:lang w:val="nl-NL" w:eastAsia="nl-NL"/>
    </w:rPr>
  </w:style>
  <w:style w:type="paragraph" w:styleId="sysHeaderC" w:customStyle="1">
    <w:name w:val="sys Header C"/>
    <w:basedOn w:val="Normal6"/>
    <w:semiHidden/>
    <w:rsid w:val="00234DAC"/>
    <w:pPr>
      <w:framePr w:w="1985" w:wrap="around" w:hAnchor="margin" w:vAnchor="text" w:xAlign="center" w:y="1"/>
      <w:spacing w:after="0" w:line="240" w:lineRule="auto"/>
      <w:jc w:val="center"/>
    </w:pPr>
    <w:rPr>
      <w:rFonts w:ascii="Verdana" w:hAnsi="Verdana" w:eastAsia="Times New Roman" w:cs="Times New Roman"/>
      <w:noProof/>
      <w:sz w:val="16"/>
      <w:szCs w:val="20"/>
      <w:lang w:val="nl-NL" w:eastAsia="nl-NL"/>
    </w:rPr>
  </w:style>
  <w:style w:type="paragraph" w:styleId="sysHeaderL" w:customStyle="1">
    <w:name w:val="sys Header L"/>
    <w:basedOn w:val="Normal6"/>
    <w:semiHidden/>
    <w:rsid w:val="00234DAC"/>
    <w:pPr>
      <w:framePr w:w="2552" w:h="624" w:wrap="around" w:hAnchor="margin" w:vAnchor="text" w:y="58" w:hRule="exact"/>
      <w:spacing w:after="0" w:line="240" w:lineRule="auto"/>
    </w:pPr>
    <w:rPr>
      <w:rFonts w:ascii="Verdana" w:hAnsi="Verdana" w:eastAsia="Times New Roman" w:cs="Times New Roman"/>
      <w:noProof/>
      <w:sz w:val="16"/>
      <w:szCs w:val="20"/>
      <w:lang w:val="nl-NL" w:eastAsia="nl-NL"/>
    </w:rPr>
  </w:style>
  <w:style w:type="paragraph" w:styleId="sysHeaderR" w:customStyle="1">
    <w:name w:val="sys Header R"/>
    <w:basedOn w:val="Normal6"/>
    <w:semiHidden/>
    <w:rsid w:val="00234DAC"/>
    <w:pPr>
      <w:framePr w:w="2835" w:wrap="around" w:hAnchor="margin" w:vAnchor="text" w:xAlign="right" w:y="1"/>
      <w:spacing w:after="0" w:line="240" w:lineRule="auto"/>
      <w:jc w:val="right"/>
    </w:pPr>
    <w:rPr>
      <w:rFonts w:ascii="Verdana" w:hAnsi="Verdana" w:eastAsia="Times New Roman" w:cs="Times New Roman"/>
      <w:noProof/>
      <w:sz w:val="16"/>
      <w:szCs w:val="20"/>
      <w:lang w:val="nl-NL" w:eastAsia="nl-NL"/>
    </w:rPr>
  </w:style>
  <w:style w:type="paragraph" w:styleId="sysSmall" w:customStyle="1">
    <w:name w:val="sys Small"/>
    <w:basedOn w:val="Normal6"/>
    <w:semiHidden/>
    <w:rsid w:val="00234DAC"/>
    <w:pPr>
      <w:spacing w:after="0" w:line="20" w:lineRule="exact"/>
    </w:pPr>
    <w:rPr>
      <w:rFonts w:ascii="Verdana" w:hAnsi="Verdana" w:eastAsia="Times New Roman" w:cs="Times New Roman"/>
      <w:sz w:val="18"/>
      <w:szCs w:val="20"/>
      <w:lang w:val="nl-NL" w:eastAsia="nl-NL"/>
    </w:rPr>
  </w:style>
  <w:style w:type="paragraph" w:styleId="Table" w:customStyle="1">
    <w:name w:val="Table"/>
    <w:basedOn w:val="Normal6"/>
    <w:link w:val="TableChar"/>
    <w:rsid w:val="00234DAC"/>
    <w:pPr>
      <w:spacing w:before="20" w:after="20" w:line="240" w:lineRule="auto"/>
    </w:pPr>
    <w:rPr>
      <w:rFonts w:ascii="Verdana" w:hAnsi="Verdana" w:eastAsia="Times New Roman" w:cs="Times New Roman"/>
      <w:sz w:val="16"/>
      <w:szCs w:val="20"/>
      <w:lang w:val="nl-NL"/>
    </w:rPr>
  </w:style>
  <w:style w:type="character" w:styleId="ListParagraphChar" w:customStyle="1">
    <w:name w:val="List Paragraph Char"/>
    <w:aliases w:val="List Numbering Char,List Paragraph Char Char Char,List Paragraph11 Char,List Paragraph1 Char,b1 + Justified Char,b1 Char1,b1 Char Char,Bullet 11 Char,b1 + Justified1 Char,Bullet 111 Char,b1 + Justified11 Char,Normal Sentence Char"/>
    <w:basedOn w:val="DefaultParagraphFont"/>
    <w:link w:val="ListParagraph"/>
    <w:uiPriority w:val="34"/>
    <w:qFormat/>
    <w:locked/>
    <w:rsid w:val="00234DAC"/>
    <w:rPr>
      <w:rFonts w:ascii="Calibri" w:hAnsi="Calibri"/>
      <w:lang w:val="nl-BE"/>
    </w:rPr>
  </w:style>
  <w:style w:type="character" w:styleId="CaptionChar" w:customStyle="1">
    <w:name w:val="Caption Char"/>
    <w:aliases w:val="Caption Tabel Char,CaptionTLS Char,CaptionCFMU Char,TSI Beschriftung Char,DTSBeschriftung Char,LHS_Caption Char,cp Char,%Caption Char,Carattere Carattere Carattere Char,figura Char,Caption2 Char,figura1 Char,figura2 Char,Caption Char1 Char"/>
    <w:link w:val="Caption"/>
    <w:locked/>
    <w:rsid w:val="00234DAC"/>
    <w:rPr>
      <w:rFonts w:ascii="Calibri" w:hAnsi="Calibri"/>
      <w:bCs/>
      <w:color w:val="000000"/>
      <w:sz w:val="18"/>
      <w:szCs w:val="18"/>
      <w:lang w:val="nl-BE"/>
    </w:rPr>
  </w:style>
  <w:style w:type="table" w:styleId="Atos" w:customStyle="1">
    <w:name w:val="Atos"/>
    <w:basedOn w:val="NormalTable6"/>
    <w:uiPriority w:val="99"/>
    <w:rsid w:val="00234DAC"/>
    <w:pPr>
      <w:spacing w:after="0" w:line="240" w:lineRule="auto"/>
    </w:pPr>
    <w:rPr>
      <w:rFonts w:eastAsia="Times New Roman" w:cs="Times New Roman"/>
      <w:sz w:val="18"/>
      <w:szCs w:val="20"/>
      <w:lang w:val="nl-NL" w:eastAsia="nl-N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bottom w:w="28" w:type="dxa"/>
      </w:tblCellMar>
    </w:tblPr>
    <w:trPr>
      <w:cantSplit/>
    </w:trPr>
    <w:tcPr>
      <w:shd w:val="clear" w:color="auto" w:fill="auto"/>
    </w:tcPr>
    <w:tblStylePr w:type="firstRow">
      <w:pPr>
        <w:wordWrap/>
        <w:spacing w:beforeLines="0" w:afterLines="0"/>
        <w:jc w:val="center"/>
      </w:pPr>
      <w:rPr>
        <w:b/>
        <w:color w:val="FFFFFF" w:themeColor="background1"/>
      </w:rPr>
      <w:tblPr/>
      <w:trPr>
        <w:cantSplit w:val="0"/>
        <w:tblHeader/>
      </w:trPr>
      <w:tcPr>
        <w:shd w:val="clear" w:color="auto" w:fill="0066A1"/>
      </w:tcPr>
    </w:tblStylePr>
    <w:tblStylePr w:type="firstCol">
      <w:rPr>
        <w:rFonts w:asciiTheme="minorHAnsi" w:hAnsiTheme="minorHAnsi"/>
        <w:b/>
        <w:sz w:val="18"/>
      </w:rPr>
      <w:tblPr/>
      <w:tcPr>
        <w:shd w:val="clear" w:color="auto" w:fill="F2F2F2" w:themeFill="background1" w:themeFillShade="F2"/>
      </w:tcPr>
    </w:tblStylePr>
  </w:style>
  <w:style w:type="paragraph" w:styleId="CaptionFiguur" w:customStyle="1">
    <w:name w:val="Caption Figuur"/>
    <w:basedOn w:val="Caption"/>
    <w:link w:val="CaptionFiguurChar"/>
    <w:qFormat/>
    <w:rsid w:val="00234DAC"/>
    <w:pPr>
      <w:spacing w:before="0" w:after="120"/>
      <w:jc w:val="center"/>
    </w:pPr>
    <w:rPr>
      <w:rFonts w:ascii="Verdana" w:hAnsi="Verdana" w:cs="Arial Unicode MS"/>
      <w:b/>
      <w:lang w:eastAsia="nl-BE"/>
    </w:rPr>
  </w:style>
  <w:style w:type="character" w:styleId="CaptionFiguurChar" w:customStyle="1">
    <w:name w:val="Caption Figuur Char"/>
    <w:basedOn w:val="CaptionChar"/>
    <w:link w:val="CaptionFiguur"/>
    <w:rsid w:val="00234DAC"/>
    <w:rPr>
      <w:rFonts w:ascii="Verdana" w:hAnsi="Verdana" w:cs="Arial Unicode MS"/>
      <w:b/>
      <w:bCs/>
      <w:color w:val="000000"/>
      <w:sz w:val="18"/>
      <w:szCs w:val="18"/>
      <w:lang w:val="nl-BE" w:eastAsia="nl-BE"/>
    </w:rPr>
  </w:style>
  <w:style w:type="paragraph" w:styleId="Numbering" w:customStyle="1">
    <w:name w:val="Numbering"/>
    <w:basedOn w:val="Normal6"/>
    <w:link w:val="NumberingChar"/>
    <w:qFormat/>
    <w:rsid w:val="00234DAC"/>
    <w:pPr>
      <w:numPr>
        <w:numId w:val="12"/>
      </w:numPr>
      <w:spacing w:before="40" w:line="240" w:lineRule="auto"/>
      <w:contextualSpacing/>
    </w:pPr>
    <w:rPr>
      <w:rFonts w:eastAsia="Verdana" w:cs="Arial Unicode MS" w:asciiTheme="minorHAnsi" w:hAnsiTheme="minorHAnsi"/>
      <w:sz w:val="18"/>
      <w:szCs w:val="18"/>
    </w:rPr>
  </w:style>
  <w:style w:type="character" w:styleId="NumberingChar" w:customStyle="1">
    <w:name w:val="Numbering Char"/>
    <w:basedOn w:val="DefaultParagraphFont"/>
    <w:link w:val="Numbering"/>
    <w:rsid w:val="00234DAC"/>
    <w:rPr>
      <w:rFonts w:eastAsia="Verdana" w:cs="Arial Unicode MS" w:asciiTheme="minorHAnsi" w:hAnsiTheme="minorHAnsi"/>
      <w:sz w:val="18"/>
      <w:szCs w:val="18"/>
    </w:rPr>
  </w:style>
  <w:style w:type="table" w:styleId="Atos-InputOutput" w:customStyle="1">
    <w:name w:val="Atos - Input/Output"/>
    <w:basedOn w:val="NormalTable6"/>
    <w:uiPriority w:val="99"/>
    <w:rsid w:val="00234DAC"/>
    <w:pPr>
      <w:spacing w:after="0" w:line="240" w:lineRule="auto"/>
    </w:pPr>
    <w:rPr>
      <w:rFonts w:eastAsia="Times New Roman" w:cs="Times New Roman"/>
      <w:sz w:val="18"/>
      <w:szCs w:val="20"/>
      <w:lang w:val="nl-NL" w:eastAsia="nl-N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bottom w:w="28" w:type="dxa"/>
      </w:tblCellMar>
    </w:tblPr>
    <w:trPr>
      <w:cantSplit/>
    </w:trPr>
    <w:tcPr>
      <w:shd w:val="clear" w:color="auto" w:fill="auto"/>
    </w:tcPr>
    <w:tblStylePr w:type="firstRow">
      <w:pPr>
        <w:wordWrap/>
        <w:spacing w:beforeLines="0" w:afterLines="0"/>
        <w:jc w:val="center"/>
      </w:pPr>
      <w:rPr>
        <w:b/>
        <w:color w:val="FFFFFF" w:themeColor="background1"/>
      </w:rPr>
      <w:tblPr/>
      <w:trPr>
        <w:cantSplit w:val="0"/>
        <w:tblHeader/>
      </w:trPr>
      <w:tcPr>
        <w:shd w:val="clear" w:color="auto" w:fill="0066A1"/>
      </w:tcPr>
    </w:tblStylePr>
    <w:tblStylePr w:type="firstCol">
      <w:pPr>
        <w:jc w:val="center"/>
      </w:pPr>
      <w:rPr>
        <w:rFonts w:asciiTheme="minorHAnsi" w:hAnsiTheme="minorHAnsi"/>
        <w:b/>
        <w:sz w:val="18"/>
      </w:rPr>
      <w:tblPr/>
      <w:tcPr>
        <w:shd w:val="clear" w:color="auto" w:fill="F2F2F2" w:themeFill="background1" w:themeFillShade="F2"/>
        <w:vAlign w:val="center"/>
      </w:tcPr>
    </w:tblStylePr>
    <w:tblStylePr w:type="nwCell">
      <w:tblPr/>
      <w:tcPr>
        <w:tcBorders>
          <w:top w:val="nil"/>
          <w:left w:val="nil"/>
        </w:tcBorders>
        <w:shd w:val="clear" w:color="auto" w:fill="auto"/>
      </w:tcPr>
    </w:tblStylePr>
  </w:style>
  <w:style w:type="paragraph" w:styleId="Numberingintable" w:customStyle="1">
    <w:name w:val="Numbering in table"/>
    <w:basedOn w:val="Numbering"/>
    <w:link w:val="NumberingintableChar"/>
    <w:qFormat/>
    <w:rsid w:val="00234DAC"/>
    <w:pPr>
      <w:numPr>
        <w:numId w:val="0"/>
      </w:numPr>
      <w:tabs>
        <w:tab w:val="num" w:pos="-992"/>
      </w:tabs>
      <w:ind w:left="172" w:hanging="219"/>
    </w:pPr>
  </w:style>
  <w:style w:type="character" w:styleId="NumberingintableChar" w:customStyle="1">
    <w:name w:val="Numbering in table Char"/>
    <w:basedOn w:val="NumberingChar"/>
    <w:link w:val="Numberingintable"/>
    <w:rsid w:val="00234DAC"/>
    <w:rPr>
      <w:rFonts w:eastAsia="Verdana" w:cs="Arial Unicode MS" w:asciiTheme="minorHAnsi" w:hAnsiTheme="minorHAnsi"/>
      <w:sz w:val="18"/>
      <w:szCs w:val="18"/>
      <w:lang w:val="nl-BE"/>
    </w:rPr>
  </w:style>
  <w:style w:type="character" w:styleId="TableChar" w:customStyle="1">
    <w:name w:val="Table Char"/>
    <w:link w:val="Table"/>
    <w:rsid w:val="00234DAC"/>
    <w:rPr>
      <w:rFonts w:ascii="Verdana" w:hAnsi="Verdana" w:eastAsia="Times New Roman" w:cs="Times New Roman"/>
      <w:sz w:val="16"/>
      <w:szCs w:val="20"/>
      <w:lang w:val="nl-NL"/>
    </w:rPr>
  </w:style>
  <w:style w:type="paragraph" w:styleId="Default" w:customStyle="1">
    <w:name w:val="Default"/>
    <w:rsid w:val="00234DAC"/>
    <w:pPr>
      <w:autoSpaceDE w:val="0"/>
      <w:autoSpaceDN w:val="0"/>
      <w:adjustRightInd w:val="0"/>
      <w:spacing w:after="0" w:line="240" w:lineRule="auto"/>
    </w:pPr>
    <w:rPr>
      <w:rFonts w:ascii="Lucida Sans" w:hAnsi="Lucida Sans" w:eastAsia="Times New Roman" w:cs="Lucida Sans"/>
      <w:color w:val="000000"/>
      <w:sz w:val="24"/>
      <w:szCs w:val="24"/>
      <w:lang w:val="en-US"/>
    </w:rPr>
  </w:style>
  <w:style w:type="character" w:styleId="UnresolvedMention">
    <w:name w:val="Unresolved Mention"/>
    <w:basedOn w:val="DefaultParagraphFont"/>
    <w:uiPriority w:val="99"/>
    <w:semiHidden/>
    <w:unhideWhenUsed/>
    <w:rsid w:val="00751EB2"/>
    <w:rPr>
      <w:color w:val="605E5C"/>
      <w:shd w:val="clear" w:color="auto" w:fill="E1DFDD"/>
    </w:rPr>
  </w:style>
  <w:style w:type="character" w:styleId="FollowedHyperlink">
    <w:name w:val="FollowedHyperlink"/>
    <w:basedOn w:val="DefaultParagraphFont"/>
    <w:uiPriority w:val="99"/>
    <w:semiHidden/>
    <w:unhideWhenUsed/>
    <w:rsid w:val="009D3064"/>
    <w:rPr>
      <w:color w:val="AA78AA" w:themeColor="followedHyperlink"/>
      <w:u w:val="single"/>
    </w:rPr>
  </w:style>
  <w:style w:type="paragraph" w:styleId="Revision">
    <w:name w:val="Revision"/>
    <w:hidden/>
    <w:uiPriority w:val="99"/>
    <w:semiHidden/>
    <w:rsid w:val="00A378CE"/>
    <w:pPr>
      <w:spacing w:after="0" w:line="240" w:lineRule="auto"/>
    </w:pPr>
  </w:style>
  <w:style w:type="table" w:styleId="ListTable3-Accent1">
    <w:name w:val="List Table 3 Accent 1"/>
    <w:basedOn w:val="NormalTable6"/>
    <w:uiPriority w:val="48"/>
    <w:rsid w:val="000D671C"/>
    <w:pPr>
      <w:spacing w:after="0" w:line="240" w:lineRule="auto"/>
    </w:pPr>
    <w:rPr>
      <w:rFonts w:ascii="Times New Roman" w:hAnsi="Times New Roman" w:eastAsia="Times New Roman" w:cs="Times New Roman"/>
      <w:sz w:val="20"/>
      <w:szCs w:val="20"/>
      <w:lang w:val="nl-NL" w:eastAsia="nl-NL"/>
    </w:rPr>
    <w:tblPr>
      <w:tblStyleRowBandSize w:val="1"/>
      <w:tblStyleColBandSize w:val="1"/>
      <w:tblBorders>
        <w:top w:val="single" w:color="FFF200" w:themeColor="accent1" w:sz="4" w:space="0"/>
        <w:left w:val="single" w:color="FFF200" w:themeColor="accent1" w:sz="4" w:space="0"/>
        <w:bottom w:val="single" w:color="FFF200" w:themeColor="accent1" w:sz="4" w:space="0"/>
        <w:right w:val="single" w:color="FFF200" w:themeColor="accent1" w:sz="4" w:space="0"/>
      </w:tblBorders>
    </w:tblPr>
    <w:tblStylePr w:type="firstRow">
      <w:rPr>
        <w:b/>
        <w:bCs/>
        <w:color w:val="FFFFFF" w:themeColor="background1"/>
      </w:rPr>
      <w:tblPr/>
      <w:tcPr>
        <w:shd w:val="clear" w:color="auto" w:fill="FFF200" w:themeFill="accent1"/>
      </w:tcPr>
    </w:tblStylePr>
    <w:tblStylePr w:type="lastRow">
      <w:rPr>
        <w:b/>
        <w:bCs/>
      </w:rPr>
      <w:tblPr/>
      <w:tcPr>
        <w:tcBorders>
          <w:top w:val="double" w:color="FFF200"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F200" w:themeColor="accent1" w:sz="4" w:space="0"/>
          <w:right w:val="single" w:color="FFF200" w:themeColor="accent1" w:sz="4" w:space="0"/>
        </w:tcBorders>
      </w:tcPr>
    </w:tblStylePr>
    <w:tblStylePr w:type="band1Horz">
      <w:tblPr/>
      <w:tcPr>
        <w:tcBorders>
          <w:top w:val="single" w:color="FFF200" w:themeColor="accent1" w:sz="4" w:space="0"/>
          <w:bottom w:val="single" w:color="FFF200"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F200" w:themeColor="accent1" w:sz="4" w:space="0"/>
          <w:left w:val="nil"/>
        </w:tcBorders>
      </w:tcPr>
    </w:tblStylePr>
    <w:tblStylePr w:type="swCell">
      <w:tblPr/>
      <w:tcPr>
        <w:tcBorders>
          <w:top w:val="double" w:color="FFF200" w:themeColor="accent1" w:sz="4" w:space="0"/>
          <w:right w:val="nil"/>
        </w:tcBorders>
      </w:tcPr>
    </w:tblStylePr>
  </w:style>
  <w:style w:type="paragraph" w:styleId="NormalWeb">
    <w:name w:val="Normal (Web)"/>
    <w:basedOn w:val="Normal6"/>
    <w:uiPriority w:val="99"/>
    <w:unhideWhenUsed/>
    <w:rsid w:val="00BE21C6"/>
    <w:pPr>
      <w:spacing w:before="100" w:beforeAutospacing="1" w:after="100" w:afterAutospacing="1" w:line="240" w:lineRule="auto"/>
    </w:pPr>
    <w:rPr>
      <w:rFonts w:ascii="Times New Roman" w:hAnsi="Times New Roman" w:eastAsia="Times New Roman" w:cs="Times New Roman"/>
      <w:sz w:val="24"/>
      <w:szCs w:val="24"/>
      <w:lang w:val="en-GB"/>
    </w:rPr>
  </w:style>
  <w:style w:type="table" w:styleId="a" w:customStyle="1">
    <w:basedOn w:val="NormalTable6"/>
    <w:tblPr>
      <w:tblStyleRowBandSize w:val="1"/>
      <w:tblStyleColBandSize w:val="1"/>
      <w:tblCellMar>
        <w:top w:w="15" w:type="dxa"/>
        <w:left w:w="15" w:type="dxa"/>
        <w:bottom w:w="15" w:type="dxa"/>
        <w:right w:w="15" w:type="dxa"/>
      </w:tblCellMar>
    </w:tblPr>
  </w:style>
  <w:style w:type="paragraph" w:styleId="Subtitle0" w:customStyle="1">
    <w:name w:val="Subtitle0"/>
    <w:basedOn w:val="Normal6"/>
    <w:next w:val="Normal6"/>
    <w:pPr>
      <w:spacing w:line="240" w:lineRule="auto"/>
      <w:jc w:val="right"/>
    </w:pPr>
    <w:rPr>
      <w:color w:val="6B6B6B"/>
      <w:sz w:val="48"/>
      <w:szCs w:val="48"/>
    </w:rPr>
  </w:style>
  <w:style w:type="table" w:styleId="a0" w:customStyle="1">
    <w:basedOn w:val="NormalTable6"/>
    <w:pPr>
      <w:spacing w:after="0" w:line="240" w:lineRule="auto"/>
    </w:pPr>
    <w:rPr>
      <w:rFonts w:ascii="Times New Roman" w:hAnsi="Times New Roman" w:eastAsia="Times New Roman" w:cs="Times New Roman"/>
      <w:color w:val="BFB500"/>
      <w:sz w:val="20"/>
      <w:szCs w:val="20"/>
    </w:rPr>
    <w:tblPr>
      <w:tblStyleRowBandSize w:val="1"/>
      <w:tblStyleColBandSize w:val="1"/>
      <w:tblCellMar>
        <w:top w:w="15" w:type="dxa"/>
        <w:left w:w="15" w:type="dxa"/>
        <w:bottom w:w="15" w:type="dxa"/>
        <w:right w:w="15" w:type="dxa"/>
      </w:tblCellMar>
    </w:tblPr>
    <w:tcPr>
      <w:shd w:val="clear" w:color="auto" w:fill="auto"/>
    </w:tcPr>
  </w:style>
  <w:style w:type="paragraph" w:styleId="Subtitle1" w:customStyle="1">
    <w:name w:val="Subtitle1"/>
    <w:basedOn w:val="Normal6"/>
    <w:next w:val="Normal6"/>
    <w:pPr>
      <w:spacing w:line="240" w:lineRule="auto"/>
      <w:jc w:val="right"/>
    </w:pPr>
    <w:rPr>
      <w:color w:val="6B6B6B"/>
      <w:sz w:val="48"/>
      <w:szCs w:val="48"/>
    </w:rPr>
  </w:style>
  <w:style w:type="table" w:styleId="a1" w:customStyle="1">
    <w:basedOn w:val="NormalTable6"/>
    <w:tblPr>
      <w:tblStyleRowBandSize w:val="1"/>
      <w:tblStyleColBandSize w:val="1"/>
      <w:tblCellMar>
        <w:left w:w="115" w:type="dxa"/>
        <w:right w:w="115" w:type="dxa"/>
      </w:tblCellMar>
    </w:tblPr>
  </w:style>
  <w:style w:type="paragraph" w:styleId="Subtitle2" w:customStyle="1">
    <w:name w:val="Subtitle2"/>
    <w:basedOn w:val="Normal6"/>
    <w:next w:val="Normal6"/>
    <w:pPr>
      <w:spacing w:line="240" w:lineRule="auto"/>
      <w:jc w:val="right"/>
    </w:pPr>
    <w:rPr>
      <w:color w:val="6B6B6B"/>
      <w:sz w:val="48"/>
      <w:szCs w:val="48"/>
    </w:rPr>
  </w:style>
  <w:style w:type="table" w:styleId="a2" w:customStyle="1">
    <w:basedOn w:val="NormalTable6"/>
    <w:rPr>
      <w:rFonts w:ascii="Arial" w:hAnsi="Arial" w:eastAsia="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styleId="Subtitle3" w:customStyle="1">
    <w:name w:val="Subtitle3"/>
    <w:basedOn w:val="Normal6"/>
    <w:next w:val="Normal6"/>
    <w:pPr>
      <w:spacing w:line="240" w:lineRule="auto"/>
      <w:jc w:val="right"/>
    </w:pPr>
    <w:rPr>
      <w:color w:val="6B6B6B"/>
      <w:sz w:val="48"/>
      <w:szCs w:val="48"/>
    </w:rPr>
  </w:style>
  <w:style w:type="table" w:styleId="a3" w:customStyle="1">
    <w:basedOn w:val="NormalTable6"/>
    <w:rPr>
      <w:rFonts w:ascii="Arial" w:hAnsi="Arial" w:eastAsia="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styleId="Subtitle4" w:customStyle="1">
    <w:name w:val="Subtitle4"/>
    <w:basedOn w:val="Normal6"/>
    <w:next w:val="Normal6"/>
    <w:pPr>
      <w:spacing w:line="240" w:lineRule="auto"/>
      <w:jc w:val="right"/>
    </w:pPr>
    <w:rPr>
      <w:color w:val="6B6B6B"/>
      <w:sz w:val="48"/>
      <w:szCs w:val="48"/>
    </w:rPr>
  </w:style>
  <w:style w:type="table" w:styleId="a4" w:customStyle="1">
    <w:basedOn w:val="NormalTable6"/>
    <w:rPr>
      <w:rFonts w:ascii="Arial" w:hAnsi="Arial" w:eastAsia="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styleId="Subtitle5" w:customStyle="1">
    <w:name w:val="Subtitle5"/>
    <w:basedOn w:val="Normal6"/>
    <w:next w:val="Normal6"/>
    <w:pPr>
      <w:spacing w:line="240" w:lineRule="auto"/>
      <w:jc w:val="right"/>
    </w:pPr>
    <w:rPr>
      <w:color w:val="6B6B6B"/>
      <w:sz w:val="48"/>
      <w:szCs w:val="48"/>
    </w:rPr>
  </w:style>
  <w:style w:type="table" w:styleId="a5" w:customStyle="1">
    <w:basedOn w:val="NormalTable6"/>
    <w:pPr>
      <w:spacing w:after="0" w:line="240" w:lineRule="auto"/>
    </w:pPr>
    <w:rPr>
      <w:rFonts w:ascii="Arial" w:hAnsi="Arial" w:eastAsia="Arial" w:cs="Arial"/>
      <w:color w:val="000000"/>
      <w:sz w:val="20"/>
      <w:szCs w:val="20"/>
    </w:rPr>
    <w:tblPr>
      <w:tblStyleRowBandSize w:val="1"/>
      <w:tblStyleColBandSize w:val="1"/>
      <w:tblCellMar>
        <w:top w:w="100" w:type="dxa"/>
        <w:left w:w="100" w:type="dxa"/>
        <w:bottom w:w="100" w:type="dxa"/>
        <w:right w:w="100" w:type="dxa"/>
      </w:tblCellMar>
    </w:tblPr>
    <w:tcPr>
      <w:shd w:val="clear" w:color="auto" w:fill="auto"/>
    </w:tc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styleId="Subtitle6" w:customStyle="1">
    <w:name w:val="Subtitle6"/>
    <w:basedOn w:val="Normal6"/>
    <w:next w:val="Normal6"/>
    <w:pPr>
      <w:spacing w:line="240" w:lineRule="auto"/>
      <w:jc w:val="right"/>
    </w:pPr>
    <w:rPr>
      <w:color w:val="6B6B6B"/>
      <w:sz w:val="48"/>
      <w:szCs w:val="48"/>
    </w:rPr>
  </w:style>
  <w:style w:type="table" w:styleId="a6" w:customStyle="1">
    <w:basedOn w:val="NormalTable6"/>
    <w:pPr>
      <w:spacing w:after="0" w:line="240" w:lineRule="auto"/>
    </w:pPr>
    <w:rPr>
      <w:rFonts w:ascii="Arial" w:hAnsi="Arial" w:eastAsia="Arial" w:cs="Arial"/>
      <w:color w:val="000000"/>
      <w:sz w:val="20"/>
      <w:szCs w:val="20"/>
    </w:rPr>
    <w:tblPr>
      <w:tblStyleRowBandSize w:val="1"/>
      <w:tblStyleColBandSize w:val="1"/>
      <w:tblCellMar>
        <w:left w:w="115" w:type="dxa"/>
        <w:right w:w="115" w:type="dxa"/>
      </w:tblCellMar>
    </w:tblPr>
    <w:tcPr>
      <w:shd w:val="clear" w:color="auto" w:fill="auto"/>
    </w:tc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styleId="paragraph" w:customStyle="1">
    <w:name w:val="paragraph"/>
    <w:basedOn w:val="Normal"/>
    <w:uiPriority w:val="1"/>
    <w:rsid w:val="5E37808E"/>
    <w:pPr>
      <w:spacing w:beforeAutospacing="1" w:afterAutospacing="1"/>
      <w:jc w:val="left"/>
    </w:pPr>
    <w:rPr>
      <w:rFonts w:ascii="Times New Roman" w:hAnsi="Times New Roman" w:eastAsia="Times New Roman" w:cs="Times New Roman"/>
      <w:sz w:val="24"/>
      <w:szCs w:val="24"/>
      <w:lang w:val="en-GB"/>
    </w:rPr>
  </w:style>
  <w:style w:type="character" w:styleId="normaltextrun" w:customStyle="1">
    <w:name w:val="normaltextrun"/>
    <w:basedOn w:val="DefaultParagraphFont"/>
    <w:rsid w:val="00D91E0A"/>
  </w:style>
  <w:style w:type="character" w:styleId="eop" w:customStyle="1">
    <w:name w:val="eop"/>
    <w:basedOn w:val="DefaultParagraphFont"/>
    <w:rsid w:val="00D91E0A"/>
  </w:style>
  <w:style w:type="character" w:styleId="scxw189365412" w:customStyle="1">
    <w:name w:val="scxw189365412"/>
    <w:basedOn w:val="DefaultParagraphFont"/>
    <w:rsid w:val="00CB3473"/>
  </w:style>
  <w:style w:type="paragraph" w:styleId="TOC5">
    <w:name w:val="toc 5"/>
    <w:basedOn w:val="Normal"/>
    <w:next w:val="Normal"/>
    <w:uiPriority w:val="39"/>
    <w:unhideWhenUsed/>
    <w:rsid w:val="5E37808E"/>
    <w:pPr>
      <w:spacing w:after="100"/>
      <w:ind w:left="880"/>
    </w:pPr>
  </w:style>
  <w:style w:type="paragraph" w:styleId="TOC6">
    <w:name w:val="toc 6"/>
    <w:basedOn w:val="Normal"/>
    <w:next w:val="Normal"/>
    <w:uiPriority w:val="39"/>
    <w:unhideWhenUsed/>
    <w:rsid w:val="5E37808E"/>
    <w:pPr>
      <w:spacing w:after="100"/>
      <w:ind w:left="1100"/>
    </w:pPr>
  </w:style>
  <w:style w:type="paragraph" w:styleId="TOC7">
    <w:name w:val="toc 7"/>
    <w:basedOn w:val="Normal"/>
    <w:next w:val="Normal"/>
    <w:uiPriority w:val="39"/>
    <w:unhideWhenUsed/>
    <w:rsid w:val="5E37808E"/>
    <w:pPr>
      <w:spacing w:after="100"/>
      <w:ind w:left="1320"/>
    </w:pPr>
  </w:style>
  <w:style w:type="paragraph" w:styleId="TOC8">
    <w:name w:val="toc 8"/>
    <w:basedOn w:val="Normal"/>
    <w:next w:val="Normal"/>
    <w:uiPriority w:val="39"/>
    <w:unhideWhenUsed/>
    <w:rsid w:val="5E37808E"/>
    <w:pPr>
      <w:spacing w:after="100"/>
      <w:ind w:left="1540"/>
    </w:pPr>
  </w:style>
  <w:style w:type="paragraph" w:styleId="TOC9">
    <w:name w:val="toc 9"/>
    <w:basedOn w:val="Normal"/>
    <w:next w:val="Normal"/>
    <w:uiPriority w:val="39"/>
    <w:unhideWhenUsed/>
    <w:rsid w:val="5E37808E"/>
    <w:pPr>
      <w:spacing w:after="100"/>
      <w:ind w:left="1760"/>
    </w:pPr>
  </w:style>
  <w:style w:type="paragraph" w:styleId="EndnoteText">
    <w:name w:val="endnote text"/>
    <w:basedOn w:val="Normal"/>
    <w:link w:val="EndnoteTextChar"/>
    <w:uiPriority w:val="99"/>
    <w:semiHidden/>
    <w:unhideWhenUsed/>
    <w:rsid w:val="5E37808E"/>
    <w:pPr>
      <w:spacing w:after="0"/>
    </w:pPr>
    <w:rPr>
      <w:sz w:val="20"/>
      <w:szCs w:val="20"/>
    </w:rPr>
  </w:style>
  <w:style w:type="character" w:styleId="EndnoteTextChar" w:customStyle="1">
    <w:name w:val="Endnote Text Char"/>
    <w:basedOn w:val="DefaultParagraphFont"/>
    <w:link w:val="EndnoteText"/>
    <w:uiPriority w:val="99"/>
    <w:semiHidden/>
    <w:rsid w:val="5E37808E"/>
    <w:rPr>
      <w:noProof w:val="0"/>
      <w:sz w:val="20"/>
      <w:szCs w:val="20"/>
      <w:lang w:val="nl-BE"/>
    </w:rPr>
  </w:style>
  <w:style w:type="character" w:styleId="Mention">
    <w:name w:val="Mention"/>
    <w:basedOn w:val="DefaultParagraphFont"/>
    <w:uiPriority w:val="99"/>
    <w:unhideWhenUsed/>
    <w:rsid w:val="009815C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8476">
      <w:bodyDiv w:val="1"/>
      <w:marLeft w:val="0"/>
      <w:marRight w:val="0"/>
      <w:marTop w:val="0"/>
      <w:marBottom w:val="0"/>
      <w:divBdr>
        <w:top w:val="none" w:sz="0" w:space="0" w:color="auto"/>
        <w:left w:val="none" w:sz="0" w:space="0" w:color="auto"/>
        <w:bottom w:val="none" w:sz="0" w:space="0" w:color="auto"/>
        <w:right w:val="none" w:sz="0" w:space="0" w:color="auto"/>
      </w:divBdr>
      <w:divsChild>
        <w:div w:id="344670206">
          <w:marLeft w:val="720"/>
          <w:marRight w:val="0"/>
          <w:marTop w:val="60"/>
          <w:marBottom w:val="0"/>
          <w:divBdr>
            <w:top w:val="none" w:sz="0" w:space="0" w:color="auto"/>
            <w:left w:val="none" w:sz="0" w:space="0" w:color="auto"/>
            <w:bottom w:val="none" w:sz="0" w:space="0" w:color="auto"/>
            <w:right w:val="none" w:sz="0" w:space="0" w:color="auto"/>
          </w:divBdr>
        </w:div>
        <w:div w:id="577597167">
          <w:marLeft w:val="720"/>
          <w:marRight w:val="0"/>
          <w:marTop w:val="60"/>
          <w:marBottom w:val="0"/>
          <w:divBdr>
            <w:top w:val="none" w:sz="0" w:space="0" w:color="auto"/>
            <w:left w:val="none" w:sz="0" w:space="0" w:color="auto"/>
            <w:bottom w:val="none" w:sz="0" w:space="0" w:color="auto"/>
            <w:right w:val="none" w:sz="0" w:space="0" w:color="auto"/>
          </w:divBdr>
        </w:div>
        <w:div w:id="690959891">
          <w:marLeft w:val="720"/>
          <w:marRight w:val="0"/>
          <w:marTop w:val="60"/>
          <w:marBottom w:val="0"/>
          <w:divBdr>
            <w:top w:val="none" w:sz="0" w:space="0" w:color="auto"/>
            <w:left w:val="none" w:sz="0" w:space="0" w:color="auto"/>
            <w:bottom w:val="none" w:sz="0" w:space="0" w:color="auto"/>
            <w:right w:val="none" w:sz="0" w:space="0" w:color="auto"/>
          </w:divBdr>
        </w:div>
      </w:divsChild>
    </w:div>
    <w:div w:id="202641938">
      <w:bodyDiv w:val="1"/>
      <w:marLeft w:val="0"/>
      <w:marRight w:val="0"/>
      <w:marTop w:val="0"/>
      <w:marBottom w:val="0"/>
      <w:divBdr>
        <w:top w:val="none" w:sz="0" w:space="0" w:color="auto"/>
        <w:left w:val="none" w:sz="0" w:space="0" w:color="auto"/>
        <w:bottom w:val="none" w:sz="0" w:space="0" w:color="auto"/>
        <w:right w:val="none" w:sz="0" w:space="0" w:color="auto"/>
      </w:divBdr>
      <w:divsChild>
        <w:div w:id="636496139">
          <w:marLeft w:val="0"/>
          <w:marRight w:val="0"/>
          <w:marTop w:val="0"/>
          <w:marBottom w:val="0"/>
          <w:divBdr>
            <w:top w:val="none" w:sz="0" w:space="0" w:color="auto"/>
            <w:left w:val="none" w:sz="0" w:space="0" w:color="auto"/>
            <w:bottom w:val="none" w:sz="0" w:space="0" w:color="auto"/>
            <w:right w:val="none" w:sz="0" w:space="0" w:color="auto"/>
          </w:divBdr>
        </w:div>
        <w:div w:id="748691569">
          <w:marLeft w:val="0"/>
          <w:marRight w:val="0"/>
          <w:marTop w:val="0"/>
          <w:marBottom w:val="0"/>
          <w:divBdr>
            <w:top w:val="none" w:sz="0" w:space="0" w:color="auto"/>
            <w:left w:val="none" w:sz="0" w:space="0" w:color="auto"/>
            <w:bottom w:val="none" w:sz="0" w:space="0" w:color="auto"/>
            <w:right w:val="none" w:sz="0" w:space="0" w:color="auto"/>
          </w:divBdr>
        </w:div>
      </w:divsChild>
    </w:div>
    <w:div w:id="295139988">
      <w:bodyDiv w:val="1"/>
      <w:marLeft w:val="0"/>
      <w:marRight w:val="0"/>
      <w:marTop w:val="0"/>
      <w:marBottom w:val="0"/>
      <w:divBdr>
        <w:top w:val="none" w:sz="0" w:space="0" w:color="auto"/>
        <w:left w:val="none" w:sz="0" w:space="0" w:color="auto"/>
        <w:bottom w:val="none" w:sz="0" w:space="0" w:color="auto"/>
        <w:right w:val="none" w:sz="0" w:space="0" w:color="auto"/>
      </w:divBdr>
      <w:divsChild>
        <w:div w:id="70663292">
          <w:marLeft w:val="0"/>
          <w:marRight w:val="0"/>
          <w:marTop w:val="0"/>
          <w:marBottom w:val="0"/>
          <w:divBdr>
            <w:top w:val="none" w:sz="0" w:space="0" w:color="auto"/>
            <w:left w:val="none" w:sz="0" w:space="0" w:color="auto"/>
            <w:bottom w:val="none" w:sz="0" w:space="0" w:color="auto"/>
            <w:right w:val="none" w:sz="0" w:space="0" w:color="auto"/>
          </w:divBdr>
        </w:div>
        <w:div w:id="138497239">
          <w:marLeft w:val="0"/>
          <w:marRight w:val="0"/>
          <w:marTop w:val="0"/>
          <w:marBottom w:val="0"/>
          <w:divBdr>
            <w:top w:val="none" w:sz="0" w:space="0" w:color="auto"/>
            <w:left w:val="none" w:sz="0" w:space="0" w:color="auto"/>
            <w:bottom w:val="none" w:sz="0" w:space="0" w:color="auto"/>
            <w:right w:val="none" w:sz="0" w:space="0" w:color="auto"/>
          </w:divBdr>
        </w:div>
        <w:div w:id="238709091">
          <w:marLeft w:val="0"/>
          <w:marRight w:val="0"/>
          <w:marTop w:val="0"/>
          <w:marBottom w:val="0"/>
          <w:divBdr>
            <w:top w:val="none" w:sz="0" w:space="0" w:color="auto"/>
            <w:left w:val="none" w:sz="0" w:space="0" w:color="auto"/>
            <w:bottom w:val="none" w:sz="0" w:space="0" w:color="auto"/>
            <w:right w:val="none" w:sz="0" w:space="0" w:color="auto"/>
          </w:divBdr>
        </w:div>
        <w:div w:id="836306943">
          <w:marLeft w:val="0"/>
          <w:marRight w:val="0"/>
          <w:marTop w:val="0"/>
          <w:marBottom w:val="0"/>
          <w:divBdr>
            <w:top w:val="none" w:sz="0" w:space="0" w:color="auto"/>
            <w:left w:val="none" w:sz="0" w:space="0" w:color="auto"/>
            <w:bottom w:val="none" w:sz="0" w:space="0" w:color="auto"/>
            <w:right w:val="none" w:sz="0" w:space="0" w:color="auto"/>
          </w:divBdr>
        </w:div>
        <w:div w:id="1144470477">
          <w:marLeft w:val="0"/>
          <w:marRight w:val="0"/>
          <w:marTop w:val="0"/>
          <w:marBottom w:val="0"/>
          <w:divBdr>
            <w:top w:val="none" w:sz="0" w:space="0" w:color="auto"/>
            <w:left w:val="none" w:sz="0" w:space="0" w:color="auto"/>
            <w:bottom w:val="none" w:sz="0" w:space="0" w:color="auto"/>
            <w:right w:val="none" w:sz="0" w:space="0" w:color="auto"/>
          </w:divBdr>
        </w:div>
        <w:div w:id="1272320325">
          <w:marLeft w:val="0"/>
          <w:marRight w:val="0"/>
          <w:marTop w:val="0"/>
          <w:marBottom w:val="0"/>
          <w:divBdr>
            <w:top w:val="none" w:sz="0" w:space="0" w:color="auto"/>
            <w:left w:val="none" w:sz="0" w:space="0" w:color="auto"/>
            <w:bottom w:val="none" w:sz="0" w:space="0" w:color="auto"/>
            <w:right w:val="none" w:sz="0" w:space="0" w:color="auto"/>
          </w:divBdr>
        </w:div>
        <w:div w:id="1514414773">
          <w:marLeft w:val="0"/>
          <w:marRight w:val="0"/>
          <w:marTop w:val="0"/>
          <w:marBottom w:val="0"/>
          <w:divBdr>
            <w:top w:val="none" w:sz="0" w:space="0" w:color="auto"/>
            <w:left w:val="none" w:sz="0" w:space="0" w:color="auto"/>
            <w:bottom w:val="none" w:sz="0" w:space="0" w:color="auto"/>
            <w:right w:val="none" w:sz="0" w:space="0" w:color="auto"/>
          </w:divBdr>
        </w:div>
        <w:div w:id="2023697319">
          <w:marLeft w:val="0"/>
          <w:marRight w:val="0"/>
          <w:marTop w:val="0"/>
          <w:marBottom w:val="0"/>
          <w:divBdr>
            <w:top w:val="none" w:sz="0" w:space="0" w:color="auto"/>
            <w:left w:val="none" w:sz="0" w:space="0" w:color="auto"/>
            <w:bottom w:val="none" w:sz="0" w:space="0" w:color="auto"/>
            <w:right w:val="none" w:sz="0" w:space="0" w:color="auto"/>
          </w:divBdr>
        </w:div>
        <w:div w:id="2067952068">
          <w:marLeft w:val="0"/>
          <w:marRight w:val="0"/>
          <w:marTop w:val="0"/>
          <w:marBottom w:val="0"/>
          <w:divBdr>
            <w:top w:val="none" w:sz="0" w:space="0" w:color="auto"/>
            <w:left w:val="none" w:sz="0" w:space="0" w:color="auto"/>
            <w:bottom w:val="none" w:sz="0" w:space="0" w:color="auto"/>
            <w:right w:val="none" w:sz="0" w:space="0" w:color="auto"/>
          </w:divBdr>
        </w:div>
      </w:divsChild>
    </w:div>
    <w:div w:id="522019289">
      <w:bodyDiv w:val="1"/>
      <w:marLeft w:val="0"/>
      <w:marRight w:val="0"/>
      <w:marTop w:val="0"/>
      <w:marBottom w:val="0"/>
      <w:divBdr>
        <w:top w:val="none" w:sz="0" w:space="0" w:color="auto"/>
        <w:left w:val="none" w:sz="0" w:space="0" w:color="auto"/>
        <w:bottom w:val="none" w:sz="0" w:space="0" w:color="auto"/>
        <w:right w:val="none" w:sz="0" w:space="0" w:color="auto"/>
      </w:divBdr>
      <w:divsChild>
        <w:div w:id="429158161">
          <w:marLeft w:val="720"/>
          <w:marRight w:val="0"/>
          <w:marTop w:val="60"/>
          <w:marBottom w:val="0"/>
          <w:divBdr>
            <w:top w:val="none" w:sz="0" w:space="0" w:color="auto"/>
            <w:left w:val="none" w:sz="0" w:space="0" w:color="auto"/>
            <w:bottom w:val="none" w:sz="0" w:space="0" w:color="auto"/>
            <w:right w:val="none" w:sz="0" w:space="0" w:color="auto"/>
          </w:divBdr>
        </w:div>
        <w:div w:id="898981455">
          <w:marLeft w:val="720"/>
          <w:marRight w:val="0"/>
          <w:marTop w:val="60"/>
          <w:marBottom w:val="0"/>
          <w:divBdr>
            <w:top w:val="none" w:sz="0" w:space="0" w:color="auto"/>
            <w:left w:val="none" w:sz="0" w:space="0" w:color="auto"/>
            <w:bottom w:val="none" w:sz="0" w:space="0" w:color="auto"/>
            <w:right w:val="none" w:sz="0" w:space="0" w:color="auto"/>
          </w:divBdr>
        </w:div>
        <w:div w:id="1315644988">
          <w:marLeft w:val="720"/>
          <w:marRight w:val="0"/>
          <w:marTop w:val="60"/>
          <w:marBottom w:val="0"/>
          <w:divBdr>
            <w:top w:val="none" w:sz="0" w:space="0" w:color="auto"/>
            <w:left w:val="none" w:sz="0" w:space="0" w:color="auto"/>
            <w:bottom w:val="none" w:sz="0" w:space="0" w:color="auto"/>
            <w:right w:val="none" w:sz="0" w:space="0" w:color="auto"/>
          </w:divBdr>
        </w:div>
      </w:divsChild>
    </w:div>
    <w:div w:id="557521199">
      <w:bodyDiv w:val="1"/>
      <w:marLeft w:val="0"/>
      <w:marRight w:val="0"/>
      <w:marTop w:val="0"/>
      <w:marBottom w:val="0"/>
      <w:divBdr>
        <w:top w:val="none" w:sz="0" w:space="0" w:color="auto"/>
        <w:left w:val="none" w:sz="0" w:space="0" w:color="auto"/>
        <w:bottom w:val="none" w:sz="0" w:space="0" w:color="auto"/>
        <w:right w:val="none" w:sz="0" w:space="0" w:color="auto"/>
      </w:divBdr>
    </w:div>
    <w:div w:id="593166682">
      <w:bodyDiv w:val="1"/>
      <w:marLeft w:val="0"/>
      <w:marRight w:val="0"/>
      <w:marTop w:val="0"/>
      <w:marBottom w:val="0"/>
      <w:divBdr>
        <w:top w:val="none" w:sz="0" w:space="0" w:color="auto"/>
        <w:left w:val="none" w:sz="0" w:space="0" w:color="auto"/>
        <w:bottom w:val="none" w:sz="0" w:space="0" w:color="auto"/>
        <w:right w:val="none" w:sz="0" w:space="0" w:color="auto"/>
      </w:divBdr>
    </w:div>
    <w:div w:id="673646862">
      <w:bodyDiv w:val="1"/>
      <w:marLeft w:val="0"/>
      <w:marRight w:val="0"/>
      <w:marTop w:val="0"/>
      <w:marBottom w:val="0"/>
      <w:divBdr>
        <w:top w:val="none" w:sz="0" w:space="0" w:color="auto"/>
        <w:left w:val="none" w:sz="0" w:space="0" w:color="auto"/>
        <w:bottom w:val="none" w:sz="0" w:space="0" w:color="auto"/>
        <w:right w:val="none" w:sz="0" w:space="0" w:color="auto"/>
      </w:divBdr>
    </w:div>
    <w:div w:id="884298758">
      <w:bodyDiv w:val="1"/>
      <w:marLeft w:val="0"/>
      <w:marRight w:val="0"/>
      <w:marTop w:val="0"/>
      <w:marBottom w:val="0"/>
      <w:divBdr>
        <w:top w:val="none" w:sz="0" w:space="0" w:color="auto"/>
        <w:left w:val="none" w:sz="0" w:space="0" w:color="auto"/>
        <w:bottom w:val="none" w:sz="0" w:space="0" w:color="auto"/>
        <w:right w:val="none" w:sz="0" w:space="0" w:color="auto"/>
      </w:divBdr>
      <w:divsChild>
        <w:div w:id="783227662">
          <w:marLeft w:val="0"/>
          <w:marRight w:val="0"/>
          <w:marTop w:val="0"/>
          <w:marBottom w:val="0"/>
          <w:divBdr>
            <w:top w:val="none" w:sz="0" w:space="0" w:color="auto"/>
            <w:left w:val="none" w:sz="0" w:space="0" w:color="auto"/>
            <w:bottom w:val="none" w:sz="0" w:space="0" w:color="auto"/>
            <w:right w:val="none" w:sz="0" w:space="0" w:color="auto"/>
          </w:divBdr>
        </w:div>
        <w:div w:id="1873686366">
          <w:marLeft w:val="0"/>
          <w:marRight w:val="0"/>
          <w:marTop w:val="0"/>
          <w:marBottom w:val="0"/>
          <w:divBdr>
            <w:top w:val="none" w:sz="0" w:space="0" w:color="auto"/>
            <w:left w:val="none" w:sz="0" w:space="0" w:color="auto"/>
            <w:bottom w:val="none" w:sz="0" w:space="0" w:color="auto"/>
            <w:right w:val="none" w:sz="0" w:space="0" w:color="auto"/>
          </w:divBdr>
        </w:div>
      </w:divsChild>
    </w:div>
    <w:div w:id="1103692439">
      <w:bodyDiv w:val="1"/>
      <w:marLeft w:val="0"/>
      <w:marRight w:val="0"/>
      <w:marTop w:val="0"/>
      <w:marBottom w:val="0"/>
      <w:divBdr>
        <w:top w:val="none" w:sz="0" w:space="0" w:color="auto"/>
        <w:left w:val="none" w:sz="0" w:space="0" w:color="auto"/>
        <w:bottom w:val="none" w:sz="0" w:space="0" w:color="auto"/>
        <w:right w:val="none" w:sz="0" w:space="0" w:color="auto"/>
      </w:divBdr>
      <w:divsChild>
        <w:div w:id="23332239">
          <w:marLeft w:val="0"/>
          <w:marRight w:val="0"/>
          <w:marTop w:val="0"/>
          <w:marBottom w:val="0"/>
          <w:divBdr>
            <w:top w:val="none" w:sz="0" w:space="0" w:color="auto"/>
            <w:left w:val="none" w:sz="0" w:space="0" w:color="auto"/>
            <w:bottom w:val="none" w:sz="0" w:space="0" w:color="auto"/>
            <w:right w:val="none" w:sz="0" w:space="0" w:color="auto"/>
          </w:divBdr>
        </w:div>
        <w:div w:id="39091097">
          <w:marLeft w:val="0"/>
          <w:marRight w:val="0"/>
          <w:marTop w:val="0"/>
          <w:marBottom w:val="0"/>
          <w:divBdr>
            <w:top w:val="none" w:sz="0" w:space="0" w:color="auto"/>
            <w:left w:val="none" w:sz="0" w:space="0" w:color="auto"/>
            <w:bottom w:val="none" w:sz="0" w:space="0" w:color="auto"/>
            <w:right w:val="none" w:sz="0" w:space="0" w:color="auto"/>
          </w:divBdr>
        </w:div>
        <w:div w:id="92867878">
          <w:marLeft w:val="0"/>
          <w:marRight w:val="0"/>
          <w:marTop w:val="0"/>
          <w:marBottom w:val="0"/>
          <w:divBdr>
            <w:top w:val="none" w:sz="0" w:space="0" w:color="auto"/>
            <w:left w:val="none" w:sz="0" w:space="0" w:color="auto"/>
            <w:bottom w:val="none" w:sz="0" w:space="0" w:color="auto"/>
            <w:right w:val="none" w:sz="0" w:space="0" w:color="auto"/>
          </w:divBdr>
        </w:div>
        <w:div w:id="293802474">
          <w:marLeft w:val="0"/>
          <w:marRight w:val="0"/>
          <w:marTop w:val="0"/>
          <w:marBottom w:val="0"/>
          <w:divBdr>
            <w:top w:val="none" w:sz="0" w:space="0" w:color="auto"/>
            <w:left w:val="none" w:sz="0" w:space="0" w:color="auto"/>
            <w:bottom w:val="none" w:sz="0" w:space="0" w:color="auto"/>
            <w:right w:val="none" w:sz="0" w:space="0" w:color="auto"/>
          </w:divBdr>
        </w:div>
        <w:div w:id="310988602">
          <w:marLeft w:val="0"/>
          <w:marRight w:val="0"/>
          <w:marTop w:val="0"/>
          <w:marBottom w:val="0"/>
          <w:divBdr>
            <w:top w:val="none" w:sz="0" w:space="0" w:color="auto"/>
            <w:left w:val="none" w:sz="0" w:space="0" w:color="auto"/>
            <w:bottom w:val="none" w:sz="0" w:space="0" w:color="auto"/>
            <w:right w:val="none" w:sz="0" w:space="0" w:color="auto"/>
          </w:divBdr>
        </w:div>
        <w:div w:id="323052183">
          <w:marLeft w:val="0"/>
          <w:marRight w:val="0"/>
          <w:marTop w:val="0"/>
          <w:marBottom w:val="0"/>
          <w:divBdr>
            <w:top w:val="none" w:sz="0" w:space="0" w:color="auto"/>
            <w:left w:val="none" w:sz="0" w:space="0" w:color="auto"/>
            <w:bottom w:val="none" w:sz="0" w:space="0" w:color="auto"/>
            <w:right w:val="none" w:sz="0" w:space="0" w:color="auto"/>
          </w:divBdr>
        </w:div>
        <w:div w:id="366151372">
          <w:marLeft w:val="0"/>
          <w:marRight w:val="0"/>
          <w:marTop w:val="0"/>
          <w:marBottom w:val="0"/>
          <w:divBdr>
            <w:top w:val="none" w:sz="0" w:space="0" w:color="auto"/>
            <w:left w:val="none" w:sz="0" w:space="0" w:color="auto"/>
            <w:bottom w:val="none" w:sz="0" w:space="0" w:color="auto"/>
            <w:right w:val="none" w:sz="0" w:space="0" w:color="auto"/>
          </w:divBdr>
        </w:div>
        <w:div w:id="388236618">
          <w:marLeft w:val="0"/>
          <w:marRight w:val="0"/>
          <w:marTop w:val="0"/>
          <w:marBottom w:val="0"/>
          <w:divBdr>
            <w:top w:val="none" w:sz="0" w:space="0" w:color="auto"/>
            <w:left w:val="none" w:sz="0" w:space="0" w:color="auto"/>
            <w:bottom w:val="none" w:sz="0" w:space="0" w:color="auto"/>
            <w:right w:val="none" w:sz="0" w:space="0" w:color="auto"/>
          </w:divBdr>
        </w:div>
        <w:div w:id="445193942">
          <w:marLeft w:val="0"/>
          <w:marRight w:val="0"/>
          <w:marTop w:val="0"/>
          <w:marBottom w:val="0"/>
          <w:divBdr>
            <w:top w:val="none" w:sz="0" w:space="0" w:color="auto"/>
            <w:left w:val="none" w:sz="0" w:space="0" w:color="auto"/>
            <w:bottom w:val="none" w:sz="0" w:space="0" w:color="auto"/>
            <w:right w:val="none" w:sz="0" w:space="0" w:color="auto"/>
          </w:divBdr>
        </w:div>
        <w:div w:id="784931368">
          <w:marLeft w:val="0"/>
          <w:marRight w:val="0"/>
          <w:marTop w:val="0"/>
          <w:marBottom w:val="0"/>
          <w:divBdr>
            <w:top w:val="none" w:sz="0" w:space="0" w:color="auto"/>
            <w:left w:val="none" w:sz="0" w:space="0" w:color="auto"/>
            <w:bottom w:val="none" w:sz="0" w:space="0" w:color="auto"/>
            <w:right w:val="none" w:sz="0" w:space="0" w:color="auto"/>
          </w:divBdr>
        </w:div>
        <w:div w:id="952900216">
          <w:marLeft w:val="0"/>
          <w:marRight w:val="0"/>
          <w:marTop w:val="0"/>
          <w:marBottom w:val="0"/>
          <w:divBdr>
            <w:top w:val="none" w:sz="0" w:space="0" w:color="auto"/>
            <w:left w:val="none" w:sz="0" w:space="0" w:color="auto"/>
            <w:bottom w:val="none" w:sz="0" w:space="0" w:color="auto"/>
            <w:right w:val="none" w:sz="0" w:space="0" w:color="auto"/>
          </w:divBdr>
        </w:div>
        <w:div w:id="990600818">
          <w:marLeft w:val="0"/>
          <w:marRight w:val="0"/>
          <w:marTop w:val="0"/>
          <w:marBottom w:val="0"/>
          <w:divBdr>
            <w:top w:val="none" w:sz="0" w:space="0" w:color="auto"/>
            <w:left w:val="none" w:sz="0" w:space="0" w:color="auto"/>
            <w:bottom w:val="none" w:sz="0" w:space="0" w:color="auto"/>
            <w:right w:val="none" w:sz="0" w:space="0" w:color="auto"/>
          </w:divBdr>
        </w:div>
        <w:div w:id="1043943116">
          <w:marLeft w:val="0"/>
          <w:marRight w:val="0"/>
          <w:marTop w:val="0"/>
          <w:marBottom w:val="0"/>
          <w:divBdr>
            <w:top w:val="none" w:sz="0" w:space="0" w:color="auto"/>
            <w:left w:val="none" w:sz="0" w:space="0" w:color="auto"/>
            <w:bottom w:val="none" w:sz="0" w:space="0" w:color="auto"/>
            <w:right w:val="none" w:sz="0" w:space="0" w:color="auto"/>
          </w:divBdr>
        </w:div>
        <w:div w:id="1116292780">
          <w:marLeft w:val="0"/>
          <w:marRight w:val="0"/>
          <w:marTop w:val="0"/>
          <w:marBottom w:val="0"/>
          <w:divBdr>
            <w:top w:val="none" w:sz="0" w:space="0" w:color="auto"/>
            <w:left w:val="none" w:sz="0" w:space="0" w:color="auto"/>
            <w:bottom w:val="none" w:sz="0" w:space="0" w:color="auto"/>
            <w:right w:val="none" w:sz="0" w:space="0" w:color="auto"/>
          </w:divBdr>
        </w:div>
        <w:div w:id="1121537645">
          <w:marLeft w:val="0"/>
          <w:marRight w:val="0"/>
          <w:marTop w:val="0"/>
          <w:marBottom w:val="0"/>
          <w:divBdr>
            <w:top w:val="none" w:sz="0" w:space="0" w:color="auto"/>
            <w:left w:val="none" w:sz="0" w:space="0" w:color="auto"/>
            <w:bottom w:val="none" w:sz="0" w:space="0" w:color="auto"/>
            <w:right w:val="none" w:sz="0" w:space="0" w:color="auto"/>
          </w:divBdr>
        </w:div>
        <w:div w:id="1270549792">
          <w:marLeft w:val="0"/>
          <w:marRight w:val="0"/>
          <w:marTop w:val="0"/>
          <w:marBottom w:val="0"/>
          <w:divBdr>
            <w:top w:val="none" w:sz="0" w:space="0" w:color="auto"/>
            <w:left w:val="none" w:sz="0" w:space="0" w:color="auto"/>
            <w:bottom w:val="none" w:sz="0" w:space="0" w:color="auto"/>
            <w:right w:val="none" w:sz="0" w:space="0" w:color="auto"/>
          </w:divBdr>
        </w:div>
        <w:div w:id="1325165594">
          <w:marLeft w:val="0"/>
          <w:marRight w:val="0"/>
          <w:marTop w:val="0"/>
          <w:marBottom w:val="0"/>
          <w:divBdr>
            <w:top w:val="none" w:sz="0" w:space="0" w:color="auto"/>
            <w:left w:val="none" w:sz="0" w:space="0" w:color="auto"/>
            <w:bottom w:val="none" w:sz="0" w:space="0" w:color="auto"/>
            <w:right w:val="none" w:sz="0" w:space="0" w:color="auto"/>
          </w:divBdr>
        </w:div>
        <w:div w:id="1766414384">
          <w:marLeft w:val="0"/>
          <w:marRight w:val="0"/>
          <w:marTop w:val="0"/>
          <w:marBottom w:val="0"/>
          <w:divBdr>
            <w:top w:val="none" w:sz="0" w:space="0" w:color="auto"/>
            <w:left w:val="none" w:sz="0" w:space="0" w:color="auto"/>
            <w:bottom w:val="none" w:sz="0" w:space="0" w:color="auto"/>
            <w:right w:val="none" w:sz="0" w:space="0" w:color="auto"/>
          </w:divBdr>
        </w:div>
        <w:div w:id="1948389433">
          <w:marLeft w:val="0"/>
          <w:marRight w:val="0"/>
          <w:marTop w:val="0"/>
          <w:marBottom w:val="0"/>
          <w:divBdr>
            <w:top w:val="none" w:sz="0" w:space="0" w:color="auto"/>
            <w:left w:val="none" w:sz="0" w:space="0" w:color="auto"/>
            <w:bottom w:val="none" w:sz="0" w:space="0" w:color="auto"/>
            <w:right w:val="none" w:sz="0" w:space="0" w:color="auto"/>
          </w:divBdr>
        </w:div>
        <w:div w:id="1979219645">
          <w:marLeft w:val="0"/>
          <w:marRight w:val="0"/>
          <w:marTop w:val="0"/>
          <w:marBottom w:val="0"/>
          <w:divBdr>
            <w:top w:val="none" w:sz="0" w:space="0" w:color="auto"/>
            <w:left w:val="none" w:sz="0" w:space="0" w:color="auto"/>
            <w:bottom w:val="none" w:sz="0" w:space="0" w:color="auto"/>
            <w:right w:val="none" w:sz="0" w:space="0" w:color="auto"/>
          </w:divBdr>
        </w:div>
        <w:div w:id="2022009035">
          <w:marLeft w:val="0"/>
          <w:marRight w:val="0"/>
          <w:marTop w:val="0"/>
          <w:marBottom w:val="0"/>
          <w:divBdr>
            <w:top w:val="none" w:sz="0" w:space="0" w:color="auto"/>
            <w:left w:val="none" w:sz="0" w:space="0" w:color="auto"/>
            <w:bottom w:val="none" w:sz="0" w:space="0" w:color="auto"/>
            <w:right w:val="none" w:sz="0" w:space="0" w:color="auto"/>
          </w:divBdr>
        </w:div>
        <w:div w:id="2053772272">
          <w:marLeft w:val="0"/>
          <w:marRight w:val="0"/>
          <w:marTop w:val="0"/>
          <w:marBottom w:val="0"/>
          <w:divBdr>
            <w:top w:val="none" w:sz="0" w:space="0" w:color="auto"/>
            <w:left w:val="none" w:sz="0" w:space="0" w:color="auto"/>
            <w:bottom w:val="none" w:sz="0" w:space="0" w:color="auto"/>
            <w:right w:val="none" w:sz="0" w:space="0" w:color="auto"/>
          </w:divBdr>
        </w:div>
      </w:divsChild>
    </w:div>
    <w:div w:id="1221089019">
      <w:bodyDiv w:val="1"/>
      <w:marLeft w:val="0"/>
      <w:marRight w:val="0"/>
      <w:marTop w:val="0"/>
      <w:marBottom w:val="0"/>
      <w:divBdr>
        <w:top w:val="none" w:sz="0" w:space="0" w:color="auto"/>
        <w:left w:val="none" w:sz="0" w:space="0" w:color="auto"/>
        <w:bottom w:val="none" w:sz="0" w:space="0" w:color="auto"/>
        <w:right w:val="none" w:sz="0" w:space="0" w:color="auto"/>
      </w:divBdr>
    </w:div>
    <w:div w:id="1467503129">
      <w:bodyDiv w:val="1"/>
      <w:marLeft w:val="0"/>
      <w:marRight w:val="0"/>
      <w:marTop w:val="0"/>
      <w:marBottom w:val="0"/>
      <w:divBdr>
        <w:top w:val="none" w:sz="0" w:space="0" w:color="auto"/>
        <w:left w:val="none" w:sz="0" w:space="0" w:color="auto"/>
        <w:bottom w:val="none" w:sz="0" w:space="0" w:color="auto"/>
        <w:right w:val="none" w:sz="0" w:space="0" w:color="auto"/>
      </w:divBdr>
    </w:div>
    <w:div w:id="1566253912">
      <w:bodyDiv w:val="1"/>
      <w:marLeft w:val="0"/>
      <w:marRight w:val="0"/>
      <w:marTop w:val="0"/>
      <w:marBottom w:val="0"/>
      <w:divBdr>
        <w:top w:val="none" w:sz="0" w:space="0" w:color="auto"/>
        <w:left w:val="none" w:sz="0" w:space="0" w:color="auto"/>
        <w:bottom w:val="none" w:sz="0" w:space="0" w:color="auto"/>
        <w:right w:val="none" w:sz="0" w:space="0" w:color="auto"/>
      </w:divBdr>
    </w:div>
    <w:div w:id="1578053414">
      <w:bodyDiv w:val="1"/>
      <w:marLeft w:val="0"/>
      <w:marRight w:val="0"/>
      <w:marTop w:val="0"/>
      <w:marBottom w:val="0"/>
      <w:divBdr>
        <w:top w:val="none" w:sz="0" w:space="0" w:color="auto"/>
        <w:left w:val="none" w:sz="0" w:space="0" w:color="auto"/>
        <w:bottom w:val="none" w:sz="0" w:space="0" w:color="auto"/>
        <w:right w:val="none" w:sz="0" w:space="0" w:color="auto"/>
      </w:divBdr>
      <w:divsChild>
        <w:div w:id="724718473">
          <w:marLeft w:val="446"/>
          <w:marRight w:val="0"/>
          <w:marTop w:val="0"/>
          <w:marBottom w:val="0"/>
          <w:divBdr>
            <w:top w:val="none" w:sz="0" w:space="0" w:color="auto"/>
            <w:left w:val="none" w:sz="0" w:space="0" w:color="auto"/>
            <w:bottom w:val="none" w:sz="0" w:space="0" w:color="auto"/>
            <w:right w:val="none" w:sz="0" w:space="0" w:color="auto"/>
          </w:divBdr>
        </w:div>
        <w:div w:id="878863481">
          <w:marLeft w:val="446"/>
          <w:marRight w:val="0"/>
          <w:marTop w:val="0"/>
          <w:marBottom w:val="0"/>
          <w:divBdr>
            <w:top w:val="none" w:sz="0" w:space="0" w:color="auto"/>
            <w:left w:val="none" w:sz="0" w:space="0" w:color="auto"/>
            <w:bottom w:val="none" w:sz="0" w:space="0" w:color="auto"/>
            <w:right w:val="none" w:sz="0" w:space="0" w:color="auto"/>
          </w:divBdr>
        </w:div>
        <w:div w:id="2028870014">
          <w:marLeft w:val="446"/>
          <w:marRight w:val="0"/>
          <w:marTop w:val="0"/>
          <w:marBottom w:val="0"/>
          <w:divBdr>
            <w:top w:val="none" w:sz="0" w:space="0" w:color="auto"/>
            <w:left w:val="none" w:sz="0" w:space="0" w:color="auto"/>
            <w:bottom w:val="none" w:sz="0" w:space="0" w:color="auto"/>
            <w:right w:val="none" w:sz="0" w:space="0" w:color="auto"/>
          </w:divBdr>
        </w:div>
        <w:div w:id="2116168138">
          <w:marLeft w:val="446"/>
          <w:marRight w:val="0"/>
          <w:marTop w:val="0"/>
          <w:marBottom w:val="0"/>
          <w:divBdr>
            <w:top w:val="none" w:sz="0" w:space="0" w:color="auto"/>
            <w:left w:val="none" w:sz="0" w:space="0" w:color="auto"/>
            <w:bottom w:val="none" w:sz="0" w:space="0" w:color="auto"/>
            <w:right w:val="none" w:sz="0" w:space="0" w:color="auto"/>
          </w:divBdr>
        </w:div>
      </w:divsChild>
    </w:div>
    <w:div w:id="1701467259">
      <w:bodyDiv w:val="1"/>
      <w:marLeft w:val="0"/>
      <w:marRight w:val="0"/>
      <w:marTop w:val="0"/>
      <w:marBottom w:val="0"/>
      <w:divBdr>
        <w:top w:val="none" w:sz="0" w:space="0" w:color="auto"/>
        <w:left w:val="none" w:sz="0" w:space="0" w:color="auto"/>
        <w:bottom w:val="none" w:sz="0" w:space="0" w:color="auto"/>
        <w:right w:val="none" w:sz="0" w:space="0" w:color="auto"/>
      </w:divBdr>
    </w:div>
    <w:div w:id="1750035010">
      <w:bodyDiv w:val="1"/>
      <w:marLeft w:val="0"/>
      <w:marRight w:val="0"/>
      <w:marTop w:val="0"/>
      <w:marBottom w:val="0"/>
      <w:divBdr>
        <w:top w:val="none" w:sz="0" w:space="0" w:color="auto"/>
        <w:left w:val="none" w:sz="0" w:space="0" w:color="auto"/>
        <w:bottom w:val="none" w:sz="0" w:space="0" w:color="auto"/>
        <w:right w:val="none" w:sz="0" w:space="0" w:color="auto"/>
      </w:divBdr>
    </w:div>
    <w:div w:id="1887330041">
      <w:bodyDiv w:val="1"/>
      <w:marLeft w:val="0"/>
      <w:marRight w:val="0"/>
      <w:marTop w:val="0"/>
      <w:marBottom w:val="0"/>
      <w:divBdr>
        <w:top w:val="none" w:sz="0" w:space="0" w:color="auto"/>
        <w:left w:val="none" w:sz="0" w:space="0" w:color="auto"/>
        <w:bottom w:val="none" w:sz="0" w:space="0" w:color="auto"/>
        <w:right w:val="none" w:sz="0" w:space="0" w:color="auto"/>
      </w:divBdr>
      <w:divsChild>
        <w:div w:id="95443225">
          <w:marLeft w:val="0"/>
          <w:marRight w:val="0"/>
          <w:marTop w:val="0"/>
          <w:marBottom w:val="0"/>
          <w:divBdr>
            <w:top w:val="none" w:sz="0" w:space="0" w:color="auto"/>
            <w:left w:val="none" w:sz="0" w:space="0" w:color="auto"/>
            <w:bottom w:val="none" w:sz="0" w:space="0" w:color="auto"/>
            <w:right w:val="none" w:sz="0" w:space="0" w:color="auto"/>
          </w:divBdr>
        </w:div>
        <w:div w:id="735319291">
          <w:marLeft w:val="0"/>
          <w:marRight w:val="0"/>
          <w:marTop w:val="0"/>
          <w:marBottom w:val="0"/>
          <w:divBdr>
            <w:top w:val="none" w:sz="0" w:space="0" w:color="auto"/>
            <w:left w:val="none" w:sz="0" w:space="0" w:color="auto"/>
            <w:bottom w:val="none" w:sz="0" w:space="0" w:color="auto"/>
            <w:right w:val="none" w:sz="0" w:space="0" w:color="auto"/>
          </w:divBdr>
        </w:div>
        <w:div w:id="1142887429">
          <w:marLeft w:val="0"/>
          <w:marRight w:val="0"/>
          <w:marTop w:val="0"/>
          <w:marBottom w:val="0"/>
          <w:divBdr>
            <w:top w:val="none" w:sz="0" w:space="0" w:color="auto"/>
            <w:left w:val="none" w:sz="0" w:space="0" w:color="auto"/>
            <w:bottom w:val="none" w:sz="0" w:space="0" w:color="auto"/>
            <w:right w:val="none" w:sz="0" w:space="0" w:color="auto"/>
          </w:divBdr>
        </w:div>
      </w:divsChild>
    </w:div>
    <w:div w:id="1912497781">
      <w:bodyDiv w:val="1"/>
      <w:marLeft w:val="0"/>
      <w:marRight w:val="0"/>
      <w:marTop w:val="0"/>
      <w:marBottom w:val="0"/>
      <w:divBdr>
        <w:top w:val="none" w:sz="0" w:space="0" w:color="auto"/>
        <w:left w:val="none" w:sz="0" w:space="0" w:color="auto"/>
        <w:bottom w:val="none" w:sz="0" w:space="0" w:color="auto"/>
        <w:right w:val="none" w:sz="0" w:space="0" w:color="auto"/>
      </w:divBdr>
      <w:divsChild>
        <w:div w:id="823620192">
          <w:marLeft w:val="0"/>
          <w:marRight w:val="0"/>
          <w:marTop w:val="0"/>
          <w:marBottom w:val="0"/>
          <w:divBdr>
            <w:top w:val="none" w:sz="0" w:space="0" w:color="auto"/>
            <w:left w:val="none" w:sz="0" w:space="0" w:color="auto"/>
            <w:bottom w:val="none" w:sz="0" w:space="0" w:color="auto"/>
            <w:right w:val="none" w:sz="0" w:space="0" w:color="auto"/>
          </w:divBdr>
          <w:divsChild>
            <w:div w:id="1499347506">
              <w:marLeft w:val="0"/>
              <w:marRight w:val="0"/>
              <w:marTop w:val="0"/>
              <w:marBottom w:val="0"/>
              <w:divBdr>
                <w:top w:val="none" w:sz="0" w:space="0" w:color="auto"/>
                <w:left w:val="none" w:sz="0" w:space="0" w:color="auto"/>
                <w:bottom w:val="none" w:sz="0" w:space="0" w:color="auto"/>
                <w:right w:val="none" w:sz="0" w:space="0" w:color="auto"/>
              </w:divBdr>
            </w:div>
          </w:divsChild>
        </w:div>
        <w:div w:id="1486893755">
          <w:marLeft w:val="0"/>
          <w:marRight w:val="0"/>
          <w:marTop w:val="0"/>
          <w:marBottom w:val="0"/>
          <w:divBdr>
            <w:top w:val="none" w:sz="0" w:space="0" w:color="auto"/>
            <w:left w:val="none" w:sz="0" w:space="0" w:color="auto"/>
            <w:bottom w:val="none" w:sz="0" w:space="0" w:color="auto"/>
            <w:right w:val="none" w:sz="0" w:space="0" w:color="auto"/>
          </w:divBdr>
        </w:div>
      </w:divsChild>
    </w:div>
    <w:div w:id="1969627516">
      <w:bodyDiv w:val="1"/>
      <w:marLeft w:val="0"/>
      <w:marRight w:val="0"/>
      <w:marTop w:val="0"/>
      <w:marBottom w:val="0"/>
      <w:divBdr>
        <w:top w:val="none" w:sz="0" w:space="0" w:color="auto"/>
        <w:left w:val="none" w:sz="0" w:space="0" w:color="auto"/>
        <w:bottom w:val="none" w:sz="0" w:space="0" w:color="auto"/>
        <w:right w:val="none" w:sz="0" w:space="0" w:color="auto"/>
      </w:divBdr>
      <w:divsChild>
        <w:div w:id="74519923">
          <w:marLeft w:val="0"/>
          <w:marRight w:val="0"/>
          <w:marTop w:val="0"/>
          <w:marBottom w:val="0"/>
          <w:divBdr>
            <w:top w:val="none" w:sz="0" w:space="0" w:color="auto"/>
            <w:left w:val="none" w:sz="0" w:space="0" w:color="auto"/>
            <w:bottom w:val="none" w:sz="0" w:space="0" w:color="auto"/>
            <w:right w:val="none" w:sz="0" w:space="0" w:color="auto"/>
          </w:divBdr>
        </w:div>
        <w:div w:id="76949607">
          <w:marLeft w:val="0"/>
          <w:marRight w:val="0"/>
          <w:marTop w:val="0"/>
          <w:marBottom w:val="0"/>
          <w:divBdr>
            <w:top w:val="none" w:sz="0" w:space="0" w:color="auto"/>
            <w:left w:val="none" w:sz="0" w:space="0" w:color="auto"/>
            <w:bottom w:val="none" w:sz="0" w:space="0" w:color="auto"/>
            <w:right w:val="none" w:sz="0" w:space="0" w:color="auto"/>
          </w:divBdr>
        </w:div>
        <w:div w:id="248931201">
          <w:marLeft w:val="0"/>
          <w:marRight w:val="0"/>
          <w:marTop w:val="0"/>
          <w:marBottom w:val="0"/>
          <w:divBdr>
            <w:top w:val="none" w:sz="0" w:space="0" w:color="auto"/>
            <w:left w:val="none" w:sz="0" w:space="0" w:color="auto"/>
            <w:bottom w:val="none" w:sz="0" w:space="0" w:color="auto"/>
            <w:right w:val="none" w:sz="0" w:space="0" w:color="auto"/>
          </w:divBdr>
        </w:div>
        <w:div w:id="337082496">
          <w:marLeft w:val="0"/>
          <w:marRight w:val="0"/>
          <w:marTop w:val="0"/>
          <w:marBottom w:val="0"/>
          <w:divBdr>
            <w:top w:val="none" w:sz="0" w:space="0" w:color="auto"/>
            <w:left w:val="none" w:sz="0" w:space="0" w:color="auto"/>
            <w:bottom w:val="none" w:sz="0" w:space="0" w:color="auto"/>
            <w:right w:val="none" w:sz="0" w:space="0" w:color="auto"/>
          </w:divBdr>
        </w:div>
        <w:div w:id="500778290">
          <w:marLeft w:val="0"/>
          <w:marRight w:val="0"/>
          <w:marTop w:val="0"/>
          <w:marBottom w:val="0"/>
          <w:divBdr>
            <w:top w:val="none" w:sz="0" w:space="0" w:color="auto"/>
            <w:left w:val="none" w:sz="0" w:space="0" w:color="auto"/>
            <w:bottom w:val="none" w:sz="0" w:space="0" w:color="auto"/>
            <w:right w:val="none" w:sz="0" w:space="0" w:color="auto"/>
          </w:divBdr>
        </w:div>
        <w:div w:id="511257774">
          <w:marLeft w:val="0"/>
          <w:marRight w:val="0"/>
          <w:marTop w:val="0"/>
          <w:marBottom w:val="0"/>
          <w:divBdr>
            <w:top w:val="none" w:sz="0" w:space="0" w:color="auto"/>
            <w:left w:val="none" w:sz="0" w:space="0" w:color="auto"/>
            <w:bottom w:val="none" w:sz="0" w:space="0" w:color="auto"/>
            <w:right w:val="none" w:sz="0" w:space="0" w:color="auto"/>
          </w:divBdr>
        </w:div>
        <w:div w:id="555899283">
          <w:marLeft w:val="0"/>
          <w:marRight w:val="0"/>
          <w:marTop w:val="0"/>
          <w:marBottom w:val="0"/>
          <w:divBdr>
            <w:top w:val="none" w:sz="0" w:space="0" w:color="auto"/>
            <w:left w:val="none" w:sz="0" w:space="0" w:color="auto"/>
            <w:bottom w:val="none" w:sz="0" w:space="0" w:color="auto"/>
            <w:right w:val="none" w:sz="0" w:space="0" w:color="auto"/>
          </w:divBdr>
        </w:div>
        <w:div w:id="710421836">
          <w:marLeft w:val="0"/>
          <w:marRight w:val="0"/>
          <w:marTop w:val="0"/>
          <w:marBottom w:val="0"/>
          <w:divBdr>
            <w:top w:val="none" w:sz="0" w:space="0" w:color="auto"/>
            <w:left w:val="none" w:sz="0" w:space="0" w:color="auto"/>
            <w:bottom w:val="none" w:sz="0" w:space="0" w:color="auto"/>
            <w:right w:val="none" w:sz="0" w:space="0" w:color="auto"/>
          </w:divBdr>
        </w:div>
        <w:div w:id="721289898">
          <w:marLeft w:val="0"/>
          <w:marRight w:val="0"/>
          <w:marTop w:val="0"/>
          <w:marBottom w:val="0"/>
          <w:divBdr>
            <w:top w:val="none" w:sz="0" w:space="0" w:color="auto"/>
            <w:left w:val="none" w:sz="0" w:space="0" w:color="auto"/>
            <w:bottom w:val="none" w:sz="0" w:space="0" w:color="auto"/>
            <w:right w:val="none" w:sz="0" w:space="0" w:color="auto"/>
          </w:divBdr>
        </w:div>
        <w:div w:id="819542069">
          <w:marLeft w:val="0"/>
          <w:marRight w:val="0"/>
          <w:marTop w:val="0"/>
          <w:marBottom w:val="0"/>
          <w:divBdr>
            <w:top w:val="none" w:sz="0" w:space="0" w:color="auto"/>
            <w:left w:val="none" w:sz="0" w:space="0" w:color="auto"/>
            <w:bottom w:val="none" w:sz="0" w:space="0" w:color="auto"/>
            <w:right w:val="none" w:sz="0" w:space="0" w:color="auto"/>
          </w:divBdr>
        </w:div>
        <w:div w:id="880635512">
          <w:marLeft w:val="0"/>
          <w:marRight w:val="0"/>
          <w:marTop w:val="0"/>
          <w:marBottom w:val="0"/>
          <w:divBdr>
            <w:top w:val="none" w:sz="0" w:space="0" w:color="auto"/>
            <w:left w:val="none" w:sz="0" w:space="0" w:color="auto"/>
            <w:bottom w:val="none" w:sz="0" w:space="0" w:color="auto"/>
            <w:right w:val="none" w:sz="0" w:space="0" w:color="auto"/>
          </w:divBdr>
        </w:div>
        <w:div w:id="986862225">
          <w:marLeft w:val="0"/>
          <w:marRight w:val="0"/>
          <w:marTop w:val="0"/>
          <w:marBottom w:val="0"/>
          <w:divBdr>
            <w:top w:val="none" w:sz="0" w:space="0" w:color="auto"/>
            <w:left w:val="none" w:sz="0" w:space="0" w:color="auto"/>
            <w:bottom w:val="none" w:sz="0" w:space="0" w:color="auto"/>
            <w:right w:val="none" w:sz="0" w:space="0" w:color="auto"/>
          </w:divBdr>
        </w:div>
        <w:div w:id="1036000683">
          <w:marLeft w:val="0"/>
          <w:marRight w:val="0"/>
          <w:marTop w:val="0"/>
          <w:marBottom w:val="0"/>
          <w:divBdr>
            <w:top w:val="none" w:sz="0" w:space="0" w:color="auto"/>
            <w:left w:val="none" w:sz="0" w:space="0" w:color="auto"/>
            <w:bottom w:val="none" w:sz="0" w:space="0" w:color="auto"/>
            <w:right w:val="none" w:sz="0" w:space="0" w:color="auto"/>
          </w:divBdr>
        </w:div>
        <w:div w:id="1066420354">
          <w:marLeft w:val="0"/>
          <w:marRight w:val="0"/>
          <w:marTop w:val="0"/>
          <w:marBottom w:val="0"/>
          <w:divBdr>
            <w:top w:val="none" w:sz="0" w:space="0" w:color="auto"/>
            <w:left w:val="none" w:sz="0" w:space="0" w:color="auto"/>
            <w:bottom w:val="none" w:sz="0" w:space="0" w:color="auto"/>
            <w:right w:val="none" w:sz="0" w:space="0" w:color="auto"/>
          </w:divBdr>
        </w:div>
        <w:div w:id="1195919941">
          <w:marLeft w:val="0"/>
          <w:marRight w:val="0"/>
          <w:marTop w:val="0"/>
          <w:marBottom w:val="0"/>
          <w:divBdr>
            <w:top w:val="none" w:sz="0" w:space="0" w:color="auto"/>
            <w:left w:val="none" w:sz="0" w:space="0" w:color="auto"/>
            <w:bottom w:val="none" w:sz="0" w:space="0" w:color="auto"/>
            <w:right w:val="none" w:sz="0" w:space="0" w:color="auto"/>
          </w:divBdr>
        </w:div>
        <w:div w:id="1210873450">
          <w:marLeft w:val="0"/>
          <w:marRight w:val="0"/>
          <w:marTop w:val="0"/>
          <w:marBottom w:val="0"/>
          <w:divBdr>
            <w:top w:val="none" w:sz="0" w:space="0" w:color="auto"/>
            <w:left w:val="none" w:sz="0" w:space="0" w:color="auto"/>
            <w:bottom w:val="none" w:sz="0" w:space="0" w:color="auto"/>
            <w:right w:val="none" w:sz="0" w:space="0" w:color="auto"/>
          </w:divBdr>
        </w:div>
        <w:div w:id="1433814528">
          <w:marLeft w:val="0"/>
          <w:marRight w:val="0"/>
          <w:marTop w:val="0"/>
          <w:marBottom w:val="0"/>
          <w:divBdr>
            <w:top w:val="none" w:sz="0" w:space="0" w:color="auto"/>
            <w:left w:val="none" w:sz="0" w:space="0" w:color="auto"/>
            <w:bottom w:val="none" w:sz="0" w:space="0" w:color="auto"/>
            <w:right w:val="none" w:sz="0" w:space="0" w:color="auto"/>
          </w:divBdr>
        </w:div>
        <w:div w:id="1837454421">
          <w:marLeft w:val="0"/>
          <w:marRight w:val="0"/>
          <w:marTop w:val="0"/>
          <w:marBottom w:val="0"/>
          <w:divBdr>
            <w:top w:val="none" w:sz="0" w:space="0" w:color="auto"/>
            <w:left w:val="none" w:sz="0" w:space="0" w:color="auto"/>
            <w:bottom w:val="none" w:sz="0" w:space="0" w:color="auto"/>
            <w:right w:val="none" w:sz="0" w:space="0" w:color="auto"/>
          </w:divBdr>
        </w:div>
        <w:div w:id="1977366689">
          <w:marLeft w:val="0"/>
          <w:marRight w:val="0"/>
          <w:marTop w:val="0"/>
          <w:marBottom w:val="0"/>
          <w:divBdr>
            <w:top w:val="none" w:sz="0" w:space="0" w:color="auto"/>
            <w:left w:val="none" w:sz="0" w:space="0" w:color="auto"/>
            <w:bottom w:val="none" w:sz="0" w:space="0" w:color="auto"/>
            <w:right w:val="none" w:sz="0" w:space="0" w:color="auto"/>
          </w:divBdr>
        </w:div>
        <w:div w:id="2033802084">
          <w:marLeft w:val="0"/>
          <w:marRight w:val="0"/>
          <w:marTop w:val="0"/>
          <w:marBottom w:val="0"/>
          <w:divBdr>
            <w:top w:val="none" w:sz="0" w:space="0" w:color="auto"/>
            <w:left w:val="none" w:sz="0" w:space="0" w:color="auto"/>
            <w:bottom w:val="none" w:sz="0" w:space="0" w:color="auto"/>
            <w:right w:val="none" w:sz="0" w:space="0" w:color="auto"/>
          </w:divBdr>
        </w:div>
        <w:div w:id="2104375541">
          <w:marLeft w:val="0"/>
          <w:marRight w:val="0"/>
          <w:marTop w:val="0"/>
          <w:marBottom w:val="0"/>
          <w:divBdr>
            <w:top w:val="none" w:sz="0" w:space="0" w:color="auto"/>
            <w:left w:val="none" w:sz="0" w:space="0" w:color="auto"/>
            <w:bottom w:val="none" w:sz="0" w:space="0" w:color="auto"/>
            <w:right w:val="none" w:sz="0" w:space="0" w:color="auto"/>
          </w:divBdr>
        </w:div>
        <w:div w:id="2132432969">
          <w:marLeft w:val="0"/>
          <w:marRight w:val="0"/>
          <w:marTop w:val="0"/>
          <w:marBottom w:val="0"/>
          <w:divBdr>
            <w:top w:val="none" w:sz="0" w:space="0" w:color="auto"/>
            <w:left w:val="none" w:sz="0" w:space="0" w:color="auto"/>
            <w:bottom w:val="none" w:sz="0" w:space="0" w:color="auto"/>
            <w:right w:val="none" w:sz="0" w:space="0" w:color="auto"/>
          </w:divBdr>
        </w:div>
      </w:divsChild>
    </w:div>
    <w:div w:id="1980333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1.svg" Id="rId26" /><Relationship Type="http://schemas.openxmlformats.org/officeDocument/2006/relationships/image" Target="media/image6.svg" Id="rId21" /><Relationship Type="http://schemas.openxmlformats.org/officeDocument/2006/relationships/image" Target="media/image24.png" Id="rId42" /><Relationship Type="http://schemas.openxmlformats.org/officeDocument/2006/relationships/image" Target="media/image27.png" Id="rId47" /><Relationship Type="http://schemas.openxmlformats.org/officeDocument/2006/relationships/image" Target="media/image43.svg" Id="rId63" /><Relationship Type="http://schemas.openxmlformats.org/officeDocument/2006/relationships/image" Target="media/image48.png" Id="rId68" /><Relationship Type="http://schemas.openxmlformats.org/officeDocument/2006/relationships/header" Target="header3.xml" Id="rId16" /><Relationship Type="http://schemas.openxmlformats.org/officeDocument/2006/relationships/endnotes" Target="endnotes.xml" Id="rId11" /><Relationship Type="http://schemas.openxmlformats.org/officeDocument/2006/relationships/image" Target="media/image17.svg" Id="rId32" /><Relationship Type="http://schemas.openxmlformats.org/officeDocument/2006/relationships/hyperlink" Target="https://github.com/emrex-eu/elmo-schemas" TargetMode="External" Id="rId37" /><Relationship Type="http://schemas.openxmlformats.org/officeDocument/2006/relationships/image" Target="media/image33.svg" Id="rId53" /><Relationship Type="http://schemas.openxmlformats.org/officeDocument/2006/relationships/image" Target="media/image38.png" Id="rId58" /><Relationship Type="http://schemas.openxmlformats.org/officeDocument/2006/relationships/hyperlink" Target="mailto:Eveline.Vlassenroot@vlaanderen.be" TargetMode="External" Id="rId74" /><Relationship Type="http://schemas.openxmlformats.org/officeDocument/2006/relationships/theme" Target="theme/theme1.xml" Id="rId79" /><Relationship Type="http://schemas.openxmlformats.org/officeDocument/2006/relationships/customXml" Target="../customXml/item5.xml" Id="rId5" /><Relationship Type="http://schemas.openxmlformats.org/officeDocument/2006/relationships/image" Target="media/image41.svg" Id="rId61" /><Relationship Type="http://schemas.openxmlformats.org/officeDocument/2006/relationships/image" Target="media/image4.svg" Id="rId19" /><Relationship Type="http://schemas.openxmlformats.org/officeDocument/2006/relationships/footer" Target="footer1.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svg" Id="rId30" /><Relationship Type="http://schemas.openxmlformats.org/officeDocument/2006/relationships/hyperlink" Target="https://github.com/european-commission-empl/European-Learning-Model/tree/ELM-v3" TargetMode="External" Id="rId35" /><Relationship Type="http://schemas.openxmlformats.org/officeDocument/2006/relationships/image" Target="media/image25.sv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49.svg" Id="rId69" /><Relationship Type="http://schemas.openxmlformats.org/officeDocument/2006/relationships/image" Target="media/image52.png" Id="rId77" /><Relationship Type="http://schemas.openxmlformats.org/officeDocument/2006/relationships/settings" Target="settings.xml" Id="rId8" /><Relationship Type="http://schemas.openxmlformats.org/officeDocument/2006/relationships/image" Target="media/image31.svg" Id="rId51" /><Relationship Type="http://schemas.openxmlformats.org/officeDocument/2006/relationships/hyperlink" Target="https://dynamicforms.crmiv.vlaanderen.be/EventModule/Page/Show/bbf2c5e0-255f-471b-a13a-3544d3ebff27?PreFillIds=1f2d9e0d-7e7c-ed11-81ad-0022489fdcce,a659496b-223c-4161-b1d1-de693dc723a5" TargetMode="External" Id="rId72" /><Relationship Type="http://schemas.microsoft.com/office/2019/05/relationships/documenttasks" Target="documenttasks/documenttasks1.xml" Id="rId80"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0.png" Id="rId38" /><Relationship Type="http://schemas.openxmlformats.org/officeDocument/2006/relationships/image" Target="media/image26.png" Id="rId46" /><Relationship Type="http://schemas.openxmlformats.org/officeDocument/2006/relationships/image" Target="media/image39.svg" Id="rId59" /><Relationship Type="http://schemas.openxmlformats.org/officeDocument/2006/relationships/image" Target="media/image47.svg" Id="rId67" /><Relationship Type="http://schemas.openxmlformats.org/officeDocument/2006/relationships/image" Target="media/image5.png" Id="rId20" /><Relationship Type="http://schemas.openxmlformats.org/officeDocument/2006/relationships/image" Target="media/image23.svg" Id="rId41" /><Relationship Type="http://schemas.openxmlformats.org/officeDocument/2006/relationships/image" Target="media/image34.png" Id="rId54" /><Relationship Type="http://schemas.openxmlformats.org/officeDocument/2006/relationships/image" Target="media/image42.png" Id="rId62" /><Relationship Type="http://schemas.openxmlformats.org/officeDocument/2006/relationships/image" Target="media/image50.png" Id="rId70" /><Relationship Type="http://schemas.openxmlformats.org/officeDocument/2006/relationships/hyperlink" Target="mailto:ben.demeester@ugent.be" TargetMode="External" Id="rId75"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footer" Target="footer2.xml" Id="rId15" /><Relationship Type="http://schemas.openxmlformats.org/officeDocument/2006/relationships/image" Target="media/image8.svg" Id="rId23" /><Relationship Type="http://schemas.openxmlformats.org/officeDocument/2006/relationships/image" Target="media/image13.svg" Id="rId28" /><Relationship Type="http://schemas.openxmlformats.org/officeDocument/2006/relationships/hyperlink" Target="https://esco.ec.europa.eu/en/classification/skill_main" TargetMode="External" Id="rId36" /><Relationship Type="http://schemas.openxmlformats.org/officeDocument/2006/relationships/image" Target="media/image29.png" Id="rId49" /><Relationship Type="http://schemas.openxmlformats.org/officeDocument/2006/relationships/image" Target="media/image37.sv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header" Target="header4.xml"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image" Target="media/image45.svg" Id="rId65" /><Relationship Type="http://schemas.openxmlformats.org/officeDocument/2006/relationships/hyperlink" Target="mailto:digitaal.vlaanderen@vlaanderen.be" TargetMode="External" Id="rId73" /><Relationship Type="http://schemas.openxmlformats.org/officeDocument/2006/relationships/fontTable" Target="fontTable.xml" Id="rId78" /><Relationship Type="http://schemas.microsoft.com/office/2020/10/relationships/intelligence" Target="intelligence2.xml" Id="rId8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eader" Target="header2.xml" Id="rId13" /><Relationship Type="http://schemas.openxmlformats.org/officeDocument/2006/relationships/image" Target="media/image3.png" Id="rId18" /><Relationship Type="http://schemas.openxmlformats.org/officeDocument/2006/relationships/image" Target="media/image21.svg" Id="rId39" /><Relationship Type="http://schemas.openxmlformats.org/officeDocument/2006/relationships/image" Target="media/image19.svg" Id="rId34" /><Relationship Type="http://schemas.openxmlformats.org/officeDocument/2006/relationships/image" Target="media/image30.png" Id="rId50" /><Relationship Type="http://schemas.openxmlformats.org/officeDocument/2006/relationships/image" Target="media/image35.svg" Id="rId55" /><Relationship Type="http://schemas.openxmlformats.org/officeDocument/2006/relationships/hyperlink" Target="mailto:liesbeth.meeus@imec.be" TargetMode="External" Id="rId76" /><Relationship Type="http://schemas.openxmlformats.org/officeDocument/2006/relationships/styles" Target="styles.xml" Id="rId7" /><Relationship Type="http://schemas.openxmlformats.org/officeDocument/2006/relationships/image" Target="media/image51.svg" Id="rId71"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2.png" Id="rId40" /><Relationship Type="http://schemas.openxmlformats.org/officeDocument/2006/relationships/footer" Target="footer4.xml" Id="rId45" /><Relationship Type="http://schemas.openxmlformats.org/officeDocument/2006/relationships/image" Target="media/image46.png" Id="rId66" /><Relationship Type="http://schemas.openxmlformats.org/officeDocument/2006/relationships/glossaryDocument" Target="glossary/document.xml" Id="Re8ad0b5f3c9b4226" /></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1BE379A2-9EFC-43AE-A120-2A8ECBE435EC}">
    <t:Anchor>
      <t:Comment id="409971864"/>
    </t:Anchor>
    <t:History>
      <t:Event id="{48E6E3C9-63EC-43CC-BAAD-E34D6DE2EBA5}" time="2023-03-20T11:04:26.607Z">
        <t:Attribution userId="S::demees74@imec.be::fd17ca98-a9b7-4bbf-b14b-7d928657e6c4" userProvider="AD" userName="Ben De Meester (imec-UGent)"/>
        <t:Anchor>
          <t:Comment id="409971864"/>
        </t:Anchor>
        <t:Create/>
      </t:Event>
      <t:Event id="{19F5DFAA-21F3-47D3-A2B7-BB3892AAE291}" time="2023-03-20T11:04:26.607Z">
        <t:Attribution userId="S::demees74@imec.be::fd17ca98-a9b7-4bbf-b14b-7d928657e6c4" userProvider="AD" userName="Ben De Meester (imec-UGent)"/>
        <t:Anchor>
          <t:Comment id="409971864"/>
        </t:Anchor>
        <t:Assign userId="S::minoo28@imec.be::45f6610d-910e-40b2-bda1-dcd4e0d9c359" userProvider="AD" userName="Sitt Min Oo (imec-UGent)"/>
      </t:Event>
      <t:Event id="{B4F2490A-984A-4AE4-B60F-64C4B1095C5C}" time="2023-03-20T11:04:26.607Z">
        <t:Attribution userId="S::demees74@imec.be::fd17ca98-a9b7-4bbf-b14b-7d928657e6c4" userProvider="AD" userName="Ben De Meester (imec-UGent)"/>
        <t:Anchor>
          <t:Comment id="409971864"/>
        </t:Anchor>
        <t:SetTitle title="@Sitt Min Oo (imec-UGent) doublecheck diagram naming"/>
      </t:Event>
      <t:Event id="{3D4EBC67-0822-4351-864C-1736B5F5F74F}" time="2023-03-21T09:19:13.361Z">
        <t:Attribution userId="S::meeus87@imec.be::856aa87f-7a9d-4071-82c3-6ba40ffe456f" userProvider="AD" userName="Liesbeth Meeus (imec)"/>
        <t:Progress percentComplete="100"/>
      </t:Event>
    </t:History>
  </t:Task>
</t:Task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431041-d524-4bd3-b6eb-9ad1133d3dac}"/>
      </w:docPartPr>
      <w:docPartBody>
        <w:p w14:paraId="3ABE4C8C">
          <w:r>
            <w:rPr>
              <w:rStyle w:val="PlaceholderText"/>
            </w:rPr>
            <w:t/>
          </w:r>
        </w:p>
      </w:docPartBody>
    </w:docPart>
  </w:docParts>
</w:glossaryDocument>
</file>

<file path=word/theme/theme1.xml><?xml version="1.0" encoding="utf-8"?>
<a:theme xmlns:a="http://schemas.openxmlformats.org/drawingml/2006/main" name="Office Theme">
  <a:themeElements>
    <a:clrScheme name="AIVColors">
      <a:dk1>
        <a:srgbClr val="373636"/>
      </a:dk1>
      <a:lt1>
        <a:sysClr val="window" lastClr="FFFFFF"/>
      </a:lt1>
      <a:dk2>
        <a:srgbClr val="6B6B6B"/>
      </a:dk2>
      <a:lt2>
        <a:srgbClr val="F6F5F3"/>
      </a:lt2>
      <a:accent1>
        <a:srgbClr val="FFF200"/>
      </a:accent1>
      <a:accent2>
        <a:srgbClr val="373636"/>
      </a:accent2>
      <a:accent3>
        <a:srgbClr val="E5DA04"/>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bFK5NY0E+aJz9r9XsJH6sdI5oA==">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</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x0063_bw3 xmlns="d8af5a5f-e2e6-468c-9f28-f81d99523fed">
      <UserInfo>
        <DisplayName/>
        <AccountId xsi:nil="true"/>
        <AccountType/>
      </UserInfo>
    </_x0063_bw3>
    <y2ot xmlns="d8af5a5f-e2e6-468c-9f28-f81d99523fed" xsi:nil="true"/>
    <Comment xmlns="d8af5a5f-e2e6-468c-9f28-f81d99523fed" xsi:nil="true"/>
    <lcf76f155ced4ddcb4097134ff3c332f xmlns="d8af5a5f-e2e6-468c-9f28-f81d99523fed">
      <Terms xmlns="http://schemas.microsoft.com/office/infopath/2007/PartnerControls"/>
    </lcf76f155ced4ddcb4097134ff3c332f>
    <TaxCatchAll xmlns="9a9ec0f0-7796-43d0-ac1f-4c8c46ee0bd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FA61B056BF04BB41EAF8746BED8CA" ma:contentTypeVersion="21" ma:contentTypeDescription="Create a new document." ma:contentTypeScope="" ma:versionID="20c5ff2fe643e2f9168d43a073f0367c">
  <xsd:schema xmlns:xsd="http://www.w3.org/2001/XMLSchema" xmlns:xs="http://www.w3.org/2001/XMLSchema" xmlns:p="http://schemas.microsoft.com/office/2006/metadata/properties" xmlns:ns2="abd5de4e-6ecd-4522-a9f4-1c24c7648312" xmlns:ns3="d8af5a5f-e2e6-468c-9f28-f81d99523fed" xmlns:ns4="9a9ec0f0-7796-43d0-ac1f-4c8c46ee0bd1" targetNamespace="http://schemas.microsoft.com/office/2006/metadata/properties" ma:root="true" ma:fieldsID="0af9a46cfb80bca757dbbb7442467b8d" ns2:_="" ns3:_="" ns4:_="">
    <xsd:import namespace="abd5de4e-6ecd-4522-a9f4-1c24c7648312"/>
    <xsd:import namespace="d8af5a5f-e2e6-468c-9f28-f81d99523fed"/>
    <xsd:import namespace="9a9ec0f0-7796-43d0-ac1f-4c8c46ee0bd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Comment" minOccurs="0"/>
                <xsd:element ref="ns3:MediaServiceGenerationTime" minOccurs="0"/>
                <xsd:element ref="ns3:MediaServiceEventHashCode" minOccurs="0"/>
                <xsd:element ref="ns3:MediaServiceAutoKeyPoints" minOccurs="0"/>
                <xsd:element ref="ns3:MediaServiceKeyPoints" minOccurs="0"/>
                <xsd:element ref="ns3:y2ot" minOccurs="0"/>
                <xsd:element ref="ns3:_x0063_bw3" minOccurs="0"/>
                <xsd:element ref="ns3:MediaLengthInSeconds" minOccurs="0"/>
                <xsd:element ref="ns4: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d5de4e-6ecd-4522-a9f4-1c24c764831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af5a5f-e2e6-468c-9f28-f81d99523fe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Comment" ma:index="16" nillable="true" ma:displayName="Comment" ma:description="Een woordje uitleg" ma:format="Dropdown" ma:internalName="Comment">
      <xsd:simpleType>
        <xsd:restriction base="dms:Text">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y2ot" ma:index="21" nillable="true" ma:displayName="Date and Time" ma:internalName="y2ot">
      <xsd:simpleType>
        <xsd:restriction base="dms:DateTime"/>
      </xsd:simpleType>
    </xsd:element>
    <xsd:element name="_x0063_bw3" ma:index="22" nillable="true" ma:displayName="Person or Group" ma:list="UserInfo" ma:internalName="_x0063_bw3">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LengthInSeconds" ma:index="23"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c543d004-bb2f-4815-a5c5-8aeef379c125}" ma:internalName="TaxCatchAll" ma:showField="CatchAllData" ma:web="abd5de4e-6ecd-4522-a9f4-1c24c764831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BF2511-11B8-40E2-9A87-20F811C51D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A0F38F-5A99-4C77-A177-102ECFFDB26E}"/>
</file>

<file path=customXml/itemProps4.xml><?xml version="1.0" encoding="utf-8"?>
<ds:datastoreItem xmlns:ds="http://schemas.openxmlformats.org/officeDocument/2006/customXml" ds:itemID="{28E00342-E0D8-4BD9-87EF-26FADF81894B}">
  <ds:schemaRefs>
    <ds:schemaRef ds:uri="http://schemas.openxmlformats.org/officeDocument/2006/bibliography"/>
  </ds:schemaRefs>
</ds:datastoreItem>
</file>

<file path=customXml/itemProps5.xml><?xml version="1.0" encoding="utf-8"?>
<ds:datastoreItem xmlns:ds="http://schemas.openxmlformats.org/officeDocument/2006/customXml" ds:itemID="{257DE8A2-0C54-48C9-859A-E62B089FC46F}">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Verckens, Bart</dc:creator>
  <cp:keywords/>
  <cp:lastModifiedBy>Vlassenroot Eveline</cp:lastModifiedBy>
  <cp:revision>797</cp:revision>
  <dcterms:created xsi:type="dcterms:W3CDTF">2021-10-28T15:39:00Z</dcterms:created>
  <dcterms:modified xsi:type="dcterms:W3CDTF">2023-03-21T15:05:48Z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0x0101007D2FA61B056BF04BB41EAF8746BED8CA</vt:lpwstr>
  </property>
  <property fmtid="{D5CDD505-2E9C-101B-9397-08002B2CF9AE}" pid="3" name="MSIP_Label_e463cba9-5f6c-478d-9329-7b2295e4e8ed_Enabled">
    <vt:lpwstr>true</vt:lpwstr>
  </property>
  <property fmtid="{D5CDD505-2E9C-101B-9397-08002B2CF9AE}" pid="4" name="MSIP_Label_e463cba9-5f6c-478d-9329-7b2295e4e8ed_SetDate">
    <vt:lpwstr>2021-06-17T09:42:47Z</vt:lpwstr>
  </property>
  <property fmtid="{D5CDD505-2E9C-101B-9397-08002B2CF9AE}" pid="5" name="MSIP_Label_e463cba9-5f6c-478d-9329-7b2295e4e8ed_Method">
    <vt:lpwstr>Standard</vt:lpwstr>
  </property>
  <property fmtid="{D5CDD505-2E9C-101B-9397-08002B2CF9AE}" pid="6" name="MSIP_Label_e463cba9-5f6c-478d-9329-7b2295e4e8ed_Name">
    <vt:lpwstr>All Employees_2</vt:lpwstr>
  </property>
  <property fmtid="{D5CDD505-2E9C-101B-9397-08002B2CF9AE}" pid="7" name="MSIP_Label_e463cba9-5f6c-478d-9329-7b2295e4e8ed_SiteId">
    <vt:lpwstr>33440fc6-b7c7-412c-bb73-0e70b0198d5a</vt:lpwstr>
  </property>
  <property fmtid="{D5CDD505-2E9C-101B-9397-08002B2CF9AE}" pid="8" name="MSIP_Label_e463cba9-5f6c-478d-9329-7b2295e4e8ed_ActionId">
    <vt:lpwstr>92ceadb1-75e3-4e85-806e-646acd37d177</vt:lpwstr>
  </property>
  <property fmtid="{D5CDD505-2E9C-101B-9397-08002B2CF9AE}" pid="9" name="MSIP_Label_e463cba9-5f6c-478d-9329-7b2295e4e8ed_ContentBits">
    <vt:lpwstr>0</vt:lpwstr>
  </property>
  <property fmtid="{D5CDD505-2E9C-101B-9397-08002B2CF9AE}" pid="10" name="MSIP_Label_f0eba32c-0974-4663-a3a1-3cd8c30938e9_Enabled">
    <vt:lpwstr>true</vt:lpwstr>
  </property>
  <property fmtid="{D5CDD505-2E9C-101B-9397-08002B2CF9AE}" pid="11" name="MSIP_Label_f0eba32c-0974-4663-a3a1-3cd8c30938e9_SetDate">
    <vt:lpwstr>2023-02-28T13:12:58Z</vt:lpwstr>
  </property>
  <property fmtid="{D5CDD505-2E9C-101B-9397-08002B2CF9AE}" pid="12" name="MSIP_Label_f0eba32c-0974-4663-a3a1-3cd8c30938e9_Method">
    <vt:lpwstr>Privileged</vt:lpwstr>
  </property>
  <property fmtid="{D5CDD505-2E9C-101B-9397-08002B2CF9AE}" pid="13" name="MSIP_Label_f0eba32c-0974-4663-a3a1-3cd8c30938e9_Name">
    <vt:lpwstr>Public - General - Unmarked</vt:lpwstr>
  </property>
  <property fmtid="{D5CDD505-2E9C-101B-9397-08002B2CF9AE}" pid="14" name="MSIP_Label_f0eba32c-0974-4663-a3a1-3cd8c30938e9_SiteId">
    <vt:lpwstr>a72d5a72-25ee-40f0-9bd1-067cb5b770d4</vt:lpwstr>
  </property>
  <property fmtid="{D5CDD505-2E9C-101B-9397-08002B2CF9AE}" pid="15" name="MSIP_Label_f0eba32c-0974-4663-a3a1-3cd8c30938e9_ActionId">
    <vt:lpwstr>463b901d-e958-40a2-9d73-035e0982c650</vt:lpwstr>
  </property>
  <property fmtid="{D5CDD505-2E9C-101B-9397-08002B2CF9AE}" pid="16" name="MSIP_Label_f0eba32c-0974-4663-a3a1-3cd8c30938e9_ContentBits">
    <vt:lpwstr>0</vt:lpwstr>
  </property>
</Properties>
</file>